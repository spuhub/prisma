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F197CE" w14:textId="5E14F3EB" w:rsidR="00814E95" w:rsidRDefault="00000000">
      <w:pPr>
        <w:rPr>
          <w:rFonts w:ascii="Montserrat" w:eastAsia="Montserrat" w:hAnsi="Montserrat" w:cs="Montserrat"/>
          <w:b/>
          <w:sz w:val="2"/>
          <w:szCs w:val="2"/>
        </w:rPr>
      </w:pPr>
      <w:r>
        <w:rPr>
          <w:rFonts w:ascii="Montserrat" w:eastAsia="Montserrat" w:hAnsi="Montserrat" w:cs="Montserrat"/>
          <w:b/>
          <w:noProof/>
          <w:sz w:val="2"/>
          <w:szCs w:val="2"/>
        </w:rPr>
        <w:drawing>
          <wp:anchor distT="0" distB="0" distL="0" distR="0" simplePos="0" relativeHeight="251646976" behindDoc="1" locked="0" layoutInCell="1" hidden="0" allowOverlap="1" wp14:anchorId="1543F343" wp14:editId="6381C924">
            <wp:simplePos x="0" y="0"/>
            <wp:positionH relativeFrom="margin">
              <wp:align>center</wp:align>
            </wp:positionH>
            <wp:positionV relativeFrom="page">
              <wp:posOffset>-75565</wp:posOffset>
            </wp:positionV>
            <wp:extent cx="7734300" cy="10753725"/>
            <wp:effectExtent l="0" t="0" r="0" b="9525"/>
            <wp:wrapNone/>
            <wp:docPr id="30" name="image7.jpg" descr="Uma imagem contendo texto, cartão de negócios&#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7.jpg" descr="Uma imagem contendo texto, cartão de negócios&#10;&#10;Descrição gerada automaticamente"/>
                    <pic:cNvPicPr preferRelativeResize="0"/>
                  </pic:nvPicPr>
                  <pic:blipFill>
                    <a:blip r:embed="rId11"/>
                    <a:srcRect/>
                    <a:stretch>
                      <a:fillRect/>
                    </a:stretch>
                  </pic:blipFill>
                  <pic:spPr>
                    <a:xfrm>
                      <a:off x="0" y="0"/>
                      <a:ext cx="7734300" cy="10753725"/>
                    </a:xfrm>
                    <a:prstGeom prst="rect">
                      <a:avLst/>
                    </a:prstGeom>
                    <a:ln/>
                  </pic:spPr>
                </pic:pic>
              </a:graphicData>
            </a:graphic>
          </wp:anchor>
        </w:drawing>
      </w:r>
    </w:p>
    <w:p w14:paraId="6D5983CA" w14:textId="77777777" w:rsidR="00814E95" w:rsidRDefault="00814E95">
      <w:pPr>
        <w:rPr>
          <w:rFonts w:ascii="Montserrat" w:eastAsia="Montserrat" w:hAnsi="Montserrat" w:cs="Montserrat"/>
          <w:b/>
          <w:sz w:val="2"/>
          <w:szCs w:val="2"/>
        </w:rPr>
      </w:pPr>
    </w:p>
    <w:p w14:paraId="1E21C0F0" w14:textId="77777777" w:rsidR="00814E95" w:rsidRDefault="00814E95">
      <w:pPr>
        <w:rPr>
          <w:rFonts w:ascii="Montserrat" w:eastAsia="Montserrat" w:hAnsi="Montserrat" w:cs="Montserrat"/>
          <w:b/>
          <w:sz w:val="2"/>
          <w:szCs w:val="2"/>
        </w:rPr>
      </w:pPr>
    </w:p>
    <w:p w14:paraId="0FF3880A" w14:textId="77777777" w:rsidR="00814E95" w:rsidRDefault="00814E95">
      <w:pPr>
        <w:rPr>
          <w:rFonts w:ascii="Montserrat" w:eastAsia="Montserrat" w:hAnsi="Montserrat" w:cs="Montserrat"/>
          <w:b/>
          <w:sz w:val="2"/>
          <w:szCs w:val="2"/>
        </w:rPr>
      </w:pPr>
    </w:p>
    <w:p w14:paraId="0CB69ABD" w14:textId="77777777" w:rsidR="00814E95" w:rsidRDefault="00814E95">
      <w:pPr>
        <w:rPr>
          <w:rFonts w:ascii="Montserrat" w:eastAsia="Montserrat" w:hAnsi="Montserrat" w:cs="Montserrat"/>
          <w:b/>
          <w:sz w:val="2"/>
          <w:szCs w:val="2"/>
        </w:rPr>
      </w:pPr>
    </w:p>
    <w:p w14:paraId="545AF37D" w14:textId="77777777" w:rsidR="00814E95" w:rsidRDefault="00814E95">
      <w:pPr>
        <w:rPr>
          <w:rFonts w:ascii="Montserrat" w:eastAsia="Montserrat" w:hAnsi="Montserrat" w:cs="Montserrat"/>
          <w:b/>
          <w:sz w:val="2"/>
          <w:szCs w:val="2"/>
        </w:rPr>
      </w:pPr>
    </w:p>
    <w:p w14:paraId="403BF068" w14:textId="62E34A3B" w:rsidR="00814E95" w:rsidRDefault="00814E95">
      <w:pPr>
        <w:rPr>
          <w:rFonts w:ascii="Montserrat" w:eastAsia="Montserrat" w:hAnsi="Montserrat" w:cs="Montserrat"/>
          <w:b/>
          <w:sz w:val="2"/>
          <w:szCs w:val="2"/>
        </w:rPr>
      </w:pPr>
    </w:p>
    <w:p w14:paraId="56829222" w14:textId="77777777" w:rsidR="00814E95" w:rsidRDefault="00814E95">
      <w:pPr>
        <w:rPr>
          <w:rFonts w:ascii="Montserrat" w:eastAsia="Montserrat" w:hAnsi="Montserrat" w:cs="Montserrat"/>
          <w:b/>
          <w:sz w:val="2"/>
          <w:szCs w:val="2"/>
        </w:rPr>
      </w:pPr>
    </w:p>
    <w:p w14:paraId="6A2CFFB6" w14:textId="77777777" w:rsidR="00814E95" w:rsidRDefault="00814E95">
      <w:pPr>
        <w:rPr>
          <w:rFonts w:ascii="Montserrat" w:eastAsia="Montserrat" w:hAnsi="Montserrat" w:cs="Montserrat"/>
          <w:b/>
          <w:sz w:val="40"/>
          <w:szCs w:val="40"/>
        </w:rPr>
      </w:pPr>
    </w:p>
    <w:p w14:paraId="5B5ACF65" w14:textId="77777777" w:rsidR="00814E95" w:rsidRDefault="00814E95">
      <w:pPr>
        <w:rPr>
          <w:rFonts w:ascii="Montserrat" w:eastAsia="Montserrat" w:hAnsi="Montserrat" w:cs="Montserrat"/>
          <w:b/>
          <w:sz w:val="40"/>
          <w:szCs w:val="40"/>
        </w:rPr>
      </w:pPr>
    </w:p>
    <w:p w14:paraId="45D32D35" w14:textId="15FFDCEB" w:rsidR="00814E95" w:rsidRDefault="00814E95">
      <w:pPr>
        <w:rPr>
          <w:rFonts w:ascii="Montserrat" w:eastAsia="Montserrat" w:hAnsi="Montserrat" w:cs="Montserrat"/>
          <w:b/>
          <w:sz w:val="40"/>
          <w:szCs w:val="40"/>
        </w:rPr>
      </w:pPr>
    </w:p>
    <w:p w14:paraId="517A2A16" w14:textId="71522C99" w:rsidR="00814E95" w:rsidRDefault="00814E95">
      <w:pPr>
        <w:rPr>
          <w:rFonts w:ascii="Montserrat" w:eastAsia="Montserrat" w:hAnsi="Montserrat" w:cs="Montserrat"/>
          <w:b/>
          <w:sz w:val="40"/>
          <w:szCs w:val="40"/>
        </w:rPr>
      </w:pPr>
    </w:p>
    <w:p w14:paraId="56AD740B" w14:textId="77777777" w:rsidR="00814E95" w:rsidRDefault="00814E95">
      <w:pPr>
        <w:rPr>
          <w:rFonts w:ascii="Montserrat" w:eastAsia="Montserrat" w:hAnsi="Montserrat" w:cs="Montserrat"/>
          <w:b/>
          <w:sz w:val="40"/>
          <w:szCs w:val="40"/>
        </w:rPr>
      </w:pPr>
    </w:p>
    <w:p w14:paraId="5749B2F8" w14:textId="6C2C2B2E" w:rsidR="00814E95" w:rsidRDefault="00814E95">
      <w:pPr>
        <w:ind w:left="-425"/>
        <w:rPr>
          <w:rFonts w:ascii="Montserrat" w:eastAsia="Montserrat" w:hAnsi="Montserrat" w:cs="Montserrat"/>
          <w:b/>
          <w:color w:val="FFFFFF"/>
          <w:sz w:val="46"/>
          <w:szCs w:val="46"/>
        </w:rPr>
      </w:pPr>
    </w:p>
    <w:p w14:paraId="4163C04A" w14:textId="7302E6FC" w:rsidR="00814E95" w:rsidRDefault="00000000">
      <w:pPr>
        <w:ind w:left="-425"/>
        <w:rPr>
          <w:rFonts w:ascii="Montserrat" w:eastAsia="Montserrat" w:hAnsi="Montserrat" w:cs="Montserrat"/>
          <w:b/>
          <w:color w:val="FFFFFF"/>
          <w:sz w:val="46"/>
          <w:szCs w:val="46"/>
        </w:rPr>
      </w:pPr>
      <w:r>
        <w:rPr>
          <w:rFonts w:ascii="Montserrat" w:eastAsia="Montserrat" w:hAnsi="Montserrat" w:cs="Montserrat"/>
          <w:b/>
          <w:color w:val="FFFFFF"/>
          <w:sz w:val="46"/>
          <w:szCs w:val="46"/>
        </w:rPr>
        <w:t>MANUAL DO USUÁRIO - PRISMA</w:t>
      </w:r>
    </w:p>
    <w:p w14:paraId="2AD4BBD0" w14:textId="4CD1A798" w:rsidR="00814E95" w:rsidRDefault="00814E95">
      <w:pPr>
        <w:ind w:left="-425"/>
        <w:rPr>
          <w:rFonts w:ascii="Montserrat" w:eastAsia="Montserrat" w:hAnsi="Montserrat" w:cs="Montserrat"/>
          <w:b/>
          <w:color w:val="FFFFFF"/>
          <w:sz w:val="46"/>
          <w:szCs w:val="46"/>
        </w:rPr>
      </w:pPr>
    </w:p>
    <w:p w14:paraId="3E35E7BD" w14:textId="0B87227C" w:rsidR="00814E95" w:rsidRDefault="00814E95">
      <w:pPr>
        <w:rPr>
          <w:rFonts w:ascii="Montserrat" w:eastAsia="Montserrat" w:hAnsi="Montserrat" w:cs="Montserrat"/>
          <w:b/>
          <w:sz w:val="30"/>
          <w:szCs w:val="30"/>
        </w:rPr>
      </w:pPr>
    </w:p>
    <w:p w14:paraId="35081AF2" w14:textId="0BEA5D05" w:rsidR="00814E95" w:rsidRDefault="00814E95">
      <w:pPr>
        <w:rPr>
          <w:rFonts w:ascii="Montserrat" w:eastAsia="Montserrat" w:hAnsi="Montserrat" w:cs="Montserrat"/>
          <w:b/>
          <w:sz w:val="30"/>
          <w:szCs w:val="30"/>
        </w:rPr>
      </w:pPr>
    </w:p>
    <w:p w14:paraId="12FE953A" w14:textId="64DE7355" w:rsidR="00814E95" w:rsidRDefault="002567F5">
      <w:pPr>
        <w:rPr>
          <w:rFonts w:ascii="Montserrat" w:eastAsia="Montserrat" w:hAnsi="Montserrat" w:cs="Montserrat"/>
          <w:b/>
          <w:sz w:val="30"/>
          <w:szCs w:val="30"/>
        </w:rPr>
      </w:pPr>
      <w:r>
        <w:rPr>
          <w:noProof/>
        </w:rPr>
        <mc:AlternateContent>
          <mc:Choice Requires="wps">
            <w:drawing>
              <wp:anchor distT="0" distB="0" distL="114300" distR="114300" simplePos="0" relativeHeight="251707392" behindDoc="0" locked="0" layoutInCell="1" allowOverlap="1" wp14:anchorId="50B5B274" wp14:editId="52043E46">
                <wp:simplePos x="0" y="0"/>
                <wp:positionH relativeFrom="column">
                  <wp:posOffset>4265295</wp:posOffset>
                </wp:positionH>
                <wp:positionV relativeFrom="paragraph">
                  <wp:posOffset>135255</wp:posOffset>
                </wp:positionV>
                <wp:extent cx="1943100" cy="723900"/>
                <wp:effectExtent l="0" t="0" r="0" b="0"/>
                <wp:wrapNone/>
                <wp:docPr id="61" name="Caixa de Texto 61"/>
                <wp:cNvGraphicFramePr/>
                <a:graphic xmlns:a="http://schemas.openxmlformats.org/drawingml/2006/main">
                  <a:graphicData uri="http://schemas.microsoft.com/office/word/2010/wordprocessingShape">
                    <wps:wsp>
                      <wps:cNvSpPr txBox="1"/>
                      <wps:spPr>
                        <a:xfrm>
                          <a:off x="0" y="0"/>
                          <a:ext cx="1943100" cy="723900"/>
                        </a:xfrm>
                        <a:prstGeom prst="rect">
                          <a:avLst/>
                        </a:prstGeom>
                        <a:noFill/>
                        <a:ln>
                          <a:noFill/>
                        </a:ln>
                      </wps:spPr>
                      <wps:txbx>
                        <w:txbxContent>
                          <w:p w14:paraId="6911A126" w14:textId="6B8A488D" w:rsidR="00332258" w:rsidRPr="00143C08" w:rsidRDefault="002567F5" w:rsidP="00332258">
                            <w:pPr>
                              <w:spacing w:line="240" w:lineRule="auto"/>
                              <w:ind w:firstLine="0"/>
                              <w:jc w:val="center"/>
                              <w:textDirection w:val="btLr"/>
                              <w:rPr>
                                <w:rFonts w:ascii="Montserrat" w:eastAsia="Montserrat" w:hAnsi="Montserrat" w:cs="Montserrat"/>
                                <w:b/>
                                <w:color w:val="FFFFFF" w:themeColor="background1"/>
                                <w:sz w:val="24"/>
                              </w:rPr>
                            </w:pPr>
                            <w:r w:rsidRPr="00332258">
                              <w:rPr>
                                <w:rFonts w:ascii="Montserrat" w:eastAsia="Montserrat" w:hAnsi="Montserrat" w:cs="Montserrat"/>
                                <w:b/>
                                <w:color w:val="FFFFFF" w:themeColor="background1"/>
                                <w:sz w:val="24"/>
                              </w:rPr>
                              <w:t>Versão 1.</w:t>
                            </w:r>
                            <w:r w:rsidR="00143C08">
                              <w:rPr>
                                <w:rFonts w:ascii="Montserrat" w:eastAsia="Montserrat" w:hAnsi="Montserrat" w:cs="Montserrat"/>
                                <w:b/>
                                <w:color w:val="FFFFFF" w:themeColor="background1"/>
                                <w:sz w:val="24"/>
                              </w:rPr>
                              <w:t>1</w:t>
                            </w:r>
                          </w:p>
                          <w:p w14:paraId="448DBB7B" w14:textId="2604FC21" w:rsidR="002567F5" w:rsidRPr="00332258" w:rsidRDefault="00D14437" w:rsidP="00332258">
                            <w:pPr>
                              <w:spacing w:line="240" w:lineRule="auto"/>
                              <w:ind w:firstLine="0"/>
                              <w:jc w:val="center"/>
                              <w:textDirection w:val="btLr"/>
                              <w:rPr>
                                <w:rFonts w:ascii="Montserrat" w:eastAsia="Montserrat" w:hAnsi="Montserrat" w:cs="Montserrat"/>
                                <w:b/>
                                <w:color w:val="FFFFFF" w:themeColor="background1"/>
                                <w:sz w:val="24"/>
                              </w:rPr>
                            </w:pPr>
                            <w:r w:rsidRPr="00332258">
                              <w:rPr>
                                <w:rFonts w:ascii="Montserrat" w:eastAsia="Montserrat" w:hAnsi="Montserrat" w:cs="Montserrat"/>
                                <w:b/>
                                <w:color w:val="FFFFFF" w:themeColor="background1"/>
                                <w:sz w:val="24"/>
                              </w:rPr>
                              <w:t>(</w:t>
                            </w:r>
                            <w:r w:rsidR="00143C08">
                              <w:rPr>
                                <w:rFonts w:ascii="Montserrat" w:eastAsia="Montserrat" w:hAnsi="Montserrat" w:cs="Montserrat"/>
                                <w:b/>
                                <w:color w:val="FFFFFF" w:themeColor="background1"/>
                                <w:sz w:val="24"/>
                              </w:rPr>
                              <w:t>dezembro</w:t>
                            </w:r>
                            <w:r w:rsidRPr="00332258">
                              <w:rPr>
                                <w:rFonts w:ascii="Montserrat" w:eastAsia="Montserrat" w:hAnsi="Montserrat" w:cs="Montserrat"/>
                                <w:b/>
                                <w:color w:val="FFFFFF" w:themeColor="background1"/>
                                <w:sz w:val="24"/>
                              </w:rPr>
                              <w:t xml:space="preserve"> de 2022)</w:t>
                            </w:r>
                          </w:p>
                          <w:p w14:paraId="19814B7B" w14:textId="10396C54" w:rsidR="00D14437" w:rsidRDefault="00D14437" w:rsidP="002567F5">
                            <w:pPr>
                              <w:spacing w:line="240" w:lineRule="auto"/>
                              <w:ind w:firstLine="0"/>
                              <w:textDirection w:val="btLr"/>
                            </w:pPr>
                            <w:r>
                              <w:rPr>
                                <w:rFonts w:ascii="Montserrat" w:eastAsia="Montserrat" w:hAnsi="Montserrat" w:cs="Montserrat"/>
                                <w:b/>
                                <w:color w:val="FF0000"/>
                                <w:sz w:val="28"/>
                              </w:rPr>
                              <w:t xml:space="preserve"> </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B5B274" id="_x0000_t202" coordsize="21600,21600" o:spt="202" path="m,l,21600r21600,l21600,xe">
                <v:stroke joinstyle="miter"/>
                <v:path gradientshapeok="t" o:connecttype="rect"/>
              </v:shapetype>
              <v:shape id="Caixa de Texto 61" o:spid="_x0000_s1026" type="#_x0000_t202" style="position:absolute;left:0;text-align:left;margin-left:335.85pt;margin-top:10.65pt;width:153pt;height:5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" filled="f" stroked="f">
                <v:textbox inset="2.53958mm,2.53958mm,2.53958mm,2.53958mm">
                  <w:txbxContent>
                    <w:p w14:paraId="6911A126" w14:textId="6B8A488D" w:rsidR="00332258" w:rsidRPr="00143C08" w:rsidRDefault="002567F5" w:rsidP="00332258">
                      <w:pPr>
                        <w:spacing w:line="240" w:lineRule="auto"/>
                        <w:ind w:firstLine="0"/>
                        <w:jc w:val="center"/>
                        <w:textDirection w:val="btLr"/>
                        <w:rPr>
                          <w:rFonts w:ascii="Montserrat" w:eastAsia="Montserrat" w:hAnsi="Montserrat" w:cs="Montserrat"/>
                          <w:b/>
                          <w:color w:val="FFFFFF" w:themeColor="background1"/>
                          <w:sz w:val="24"/>
                        </w:rPr>
                      </w:pPr>
                      <w:r w:rsidRPr="00332258">
                        <w:rPr>
                          <w:rFonts w:ascii="Montserrat" w:eastAsia="Montserrat" w:hAnsi="Montserrat" w:cs="Montserrat"/>
                          <w:b/>
                          <w:color w:val="FFFFFF" w:themeColor="background1"/>
                          <w:sz w:val="24"/>
                        </w:rPr>
                        <w:t>Versão 1.</w:t>
                      </w:r>
                      <w:r w:rsidR="00143C08">
                        <w:rPr>
                          <w:rFonts w:ascii="Montserrat" w:eastAsia="Montserrat" w:hAnsi="Montserrat" w:cs="Montserrat"/>
                          <w:b/>
                          <w:color w:val="FFFFFF" w:themeColor="background1"/>
                          <w:sz w:val="24"/>
                        </w:rPr>
                        <w:t>1</w:t>
                      </w:r>
                    </w:p>
                    <w:p w14:paraId="448DBB7B" w14:textId="2604FC21" w:rsidR="002567F5" w:rsidRPr="00332258" w:rsidRDefault="00D14437" w:rsidP="00332258">
                      <w:pPr>
                        <w:spacing w:line="240" w:lineRule="auto"/>
                        <w:ind w:firstLine="0"/>
                        <w:jc w:val="center"/>
                        <w:textDirection w:val="btLr"/>
                        <w:rPr>
                          <w:rFonts w:ascii="Montserrat" w:eastAsia="Montserrat" w:hAnsi="Montserrat" w:cs="Montserrat"/>
                          <w:b/>
                          <w:color w:val="FFFFFF" w:themeColor="background1"/>
                          <w:sz w:val="24"/>
                        </w:rPr>
                      </w:pPr>
                      <w:r w:rsidRPr="00332258">
                        <w:rPr>
                          <w:rFonts w:ascii="Montserrat" w:eastAsia="Montserrat" w:hAnsi="Montserrat" w:cs="Montserrat"/>
                          <w:b/>
                          <w:color w:val="FFFFFF" w:themeColor="background1"/>
                          <w:sz w:val="24"/>
                        </w:rPr>
                        <w:t>(</w:t>
                      </w:r>
                      <w:r w:rsidR="00143C08">
                        <w:rPr>
                          <w:rFonts w:ascii="Montserrat" w:eastAsia="Montserrat" w:hAnsi="Montserrat" w:cs="Montserrat"/>
                          <w:b/>
                          <w:color w:val="FFFFFF" w:themeColor="background1"/>
                          <w:sz w:val="24"/>
                        </w:rPr>
                        <w:t>dezembro</w:t>
                      </w:r>
                      <w:r w:rsidRPr="00332258">
                        <w:rPr>
                          <w:rFonts w:ascii="Montserrat" w:eastAsia="Montserrat" w:hAnsi="Montserrat" w:cs="Montserrat"/>
                          <w:b/>
                          <w:color w:val="FFFFFF" w:themeColor="background1"/>
                          <w:sz w:val="24"/>
                        </w:rPr>
                        <w:t xml:space="preserve"> de 2022)</w:t>
                      </w:r>
                    </w:p>
                    <w:p w14:paraId="19814B7B" w14:textId="10396C54" w:rsidR="00D14437" w:rsidRDefault="00D14437" w:rsidP="002567F5">
                      <w:pPr>
                        <w:spacing w:line="240" w:lineRule="auto"/>
                        <w:ind w:firstLine="0"/>
                        <w:textDirection w:val="btLr"/>
                      </w:pPr>
                      <w:r>
                        <w:rPr>
                          <w:rFonts w:ascii="Montserrat" w:eastAsia="Montserrat" w:hAnsi="Montserrat" w:cs="Montserrat"/>
                          <w:b/>
                          <w:color w:val="FF0000"/>
                          <w:sz w:val="28"/>
                        </w:rPr>
                        <w:t xml:space="preserve"> </w:t>
                      </w:r>
                    </w:p>
                  </w:txbxContent>
                </v:textbox>
              </v:shape>
            </w:pict>
          </mc:Fallback>
        </mc:AlternateContent>
      </w:r>
    </w:p>
    <w:p w14:paraId="4BAF8758" w14:textId="05D0106A" w:rsidR="00814E95" w:rsidRDefault="00814E95">
      <w:pPr>
        <w:rPr>
          <w:rFonts w:ascii="Montserrat" w:eastAsia="Montserrat" w:hAnsi="Montserrat" w:cs="Montserrat"/>
          <w:b/>
          <w:sz w:val="30"/>
          <w:szCs w:val="30"/>
        </w:rPr>
      </w:pPr>
    </w:p>
    <w:p w14:paraId="27E81A6E" w14:textId="77777777" w:rsidR="00814E95" w:rsidRDefault="00814E95">
      <w:pPr>
        <w:rPr>
          <w:rFonts w:ascii="Montserrat" w:eastAsia="Montserrat" w:hAnsi="Montserrat" w:cs="Montserrat"/>
          <w:b/>
          <w:sz w:val="30"/>
          <w:szCs w:val="30"/>
        </w:rPr>
      </w:pPr>
    </w:p>
    <w:p w14:paraId="0E4AB12D" w14:textId="77777777" w:rsidR="00814E95" w:rsidRDefault="00814E95">
      <w:pPr>
        <w:rPr>
          <w:rFonts w:ascii="Montserrat" w:eastAsia="Montserrat" w:hAnsi="Montserrat" w:cs="Montserrat"/>
          <w:b/>
          <w:sz w:val="30"/>
          <w:szCs w:val="30"/>
        </w:rPr>
      </w:pPr>
    </w:p>
    <w:p w14:paraId="627BBC33" w14:textId="77777777" w:rsidR="00814E95" w:rsidRDefault="00814E95">
      <w:pPr>
        <w:rPr>
          <w:rFonts w:ascii="Montserrat" w:eastAsia="Montserrat" w:hAnsi="Montserrat" w:cs="Montserrat"/>
          <w:b/>
          <w:sz w:val="30"/>
          <w:szCs w:val="30"/>
        </w:rPr>
      </w:pPr>
    </w:p>
    <w:p w14:paraId="37033F56" w14:textId="77777777" w:rsidR="00814E95" w:rsidRDefault="00814E95" w:rsidP="00CB7F9E">
      <w:pPr>
        <w:ind w:firstLine="0"/>
        <w:rPr>
          <w:rFonts w:ascii="Montserrat" w:eastAsia="Montserrat" w:hAnsi="Montserrat" w:cs="Montserrat"/>
          <w:b/>
          <w:sz w:val="30"/>
          <w:szCs w:val="30"/>
        </w:rPr>
      </w:pPr>
    </w:p>
    <w:sdt>
      <w:sdtPr>
        <w:rPr>
          <w:rFonts w:ascii="Spranq eco sans" w:eastAsiaTheme="minorEastAsia" w:hAnsi="Spranq eco sans" w:cstheme="minorBidi"/>
          <w:color w:val="auto"/>
          <w:sz w:val="22"/>
          <w:szCs w:val="24"/>
          <w:lang w:eastAsia="en-US"/>
        </w:rPr>
        <w:id w:val="1485050149"/>
        <w:docPartObj>
          <w:docPartGallery w:val="Table of Contents"/>
          <w:docPartUnique/>
        </w:docPartObj>
      </w:sdtPr>
      <w:sdtEndPr>
        <w:rPr>
          <w:b/>
          <w:bCs/>
        </w:rPr>
      </w:sdtEndPr>
      <w:sdtContent>
        <w:p w14:paraId="37C3F166" w14:textId="0E13E4EF" w:rsidR="00CD444F" w:rsidRDefault="00CD444F" w:rsidP="00F9353D">
          <w:pPr>
            <w:pStyle w:val="CabealhodoSumrio"/>
            <w:numPr>
              <w:ilvl w:val="0"/>
              <w:numId w:val="0"/>
            </w:numPr>
            <w:rPr>
              <w:rStyle w:val="SubttuloChar"/>
            </w:rPr>
          </w:pPr>
          <w:r w:rsidRPr="00DE27DC">
            <w:rPr>
              <w:rStyle w:val="SubttuloChar"/>
            </w:rPr>
            <w:t>Sumário</w:t>
          </w:r>
        </w:p>
        <w:p w14:paraId="64B17960" w14:textId="77777777" w:rsidR="00525836" w:rsidRPr="00525836" w:rsidRDefault="00525836" w:rsidP="00525836"/>
        <w:p w14:paraId="4C10BA26" w14:textId="1279768F" w:rsidR="004232C8" w:rsidRDefault="00CD444F">
          <w:pPr>
            <w:pStyle w:val="Sumrio1"/>
            <w:rPr>
              <w:rFonts w:asciiTheme="minorHAnsi" w:hAnsiTheme="minorHAnsi"/>
              <w:noProof/>
              <w:szCs w:val="22"/>
              <w:lang w:eastAsia="pt-BR"/>
            </w:rPr>
          </w:pPr>
          <w:r>
            <w:fldChar w:fldCharType="begin"/>
          </w:r>
          <w:r>
            <w:instrText xml:space="preserve"> TOC \o "1-3" \h \z \u </w:instrText>
          </w:r>
          <w:r>
            <w:fldChar w:fldCharType="separate"/>
          </w:r>
          <w:hyperlink w:anchor="_Toc111805174" w:history="1">
            <w:r w:rsidR="004232C8" w:rsidRPr="00246482">
              <w:rPr>
                <w:rStyle w:val="Hyperlink"/>
                <w:rFonts w:eastAsia="Montserrat"/>
                <w:noProof/>
              </w:rPr>
              <w:t>Histórico de Versões</w:t>
            </w:r>
            <w:r w:rsidR="004232C8">
              <w:rPr>
                <w:noProof/>
                <w:webHidden/>
              </w:rPr>
              <w:tab/>
            </w:r>
            <w:r w:rsidR="004232C8">
              <w:rPr>
                <w:noProof/>
                <w:webHidden/>
              </w:rPr>
              <w:fldChar w:fldCharType="begin"/>
            </w:r>
            <w:r w:rsidR="004232C8">
              <w:rPr>
                <w:noProof/>
                <w:webHidden/>
              </w:rPr>
              <w:instrText xml:space="preserve"> PAGEREF _Toc111805174 \h </w:instrText>
            </w:r>
            <w:r w:rsidR="004232C8">
              <w:rPr>
                <w:noProof/>
                <w:webHidden/>
              </w:rPr>
            </w:r>
            <w:r w:rsidR="004232C8">
              <w:rPr>
                <w:noProof/>
                <w:webHidden/>
              </w:rPr>
              <w:fldChar w:fldCharType="separate"/>
            </w:r>
            <w:r w:rsidR="00FF6F44">
              <w:rPr>
                <w:noProof/>
                <w:webHidden/>
              </w:rPr>
              <w:t>2</w:t>
            </w:r>
            <w:r w:rsidR="004232C8">
              <w:rPr>
                <w:noProof/>
                <w:webHidden/>
              </w:rPr>
              <w:fldChar w:fldCharType="end"/>
            </w:r>
          </w:hyperlink>
        </w:p>
        <w:p w14:paraId="38C20F68" w14:textId="4E941EFD" w:rsidR="004232C8" w:rsidRDefault="00000000">
          <w:pPr>
            <w:pStyle w:val="Sumrio1"/>
            <w:rPr>
              <w:rFonts w:asciiTheme="minorHAnsi" w:hAnsiTheme="minorHAnsi"/>
              <w:noProof/>
              <w:szCs w:val="22"/>
              <w:lang w:eastAsia="pt-BR"/>
            </w:rPr>
          </w:pPr>
          <w:hyperlink w:anchor="_Toc111805175" w:history="1">
            <w:r w:rsidR="004232C8" w:rsidRPr="00246482">
              <w:rPr>
                <w:rStyle w:val="Hyperlink"/>
                <w:noProof/>
              </w:rPr>
              <w:t>1.</w:t>
            </w:r>
            <w:r w:rsidR="004232C8">
              <w:rPr>
                <w:rFonts w:asciiTheme="minorHAnsi" w:hAnsiTheme="minorHAnsi"/>
                <w:noProof/>
                <w:szCs w:val="22"/>
                <w:lang w:eastAsia="pt-BR"/>
              </w:rPr>
              <w:tab/>
            </w:r>
            <w:r w:rsidR="004232C8" w:rsidRPr="00246482">
              <w:rPr>
                <w:rStyle w:val="Hyperlink"/>
                <w:noProof/>
              </w:rPr>
              <w:t>O que é o Prisma?</w:t>
            </w:r>
            <w:r w:rsidR="004232C8">
              <w:rPr>
                <w:noProof/>
                <w:webHidden/>
              </w:rPr>
              <w:tab/>
            </w:r>
            <w:r w:rsidR="004232C8">
              <w:rPr>
                <w:noProof/>
                <w:webHidden/>
              </w:rPr>
              <w:fldChar w:fldCharType="begin"/>
            </w:r>
            <w:r w:rsidR="004232C8">
              <w:rPr>
                <w:noProof/>
                <w:webHidden/>
              </w:rPr>
              <w:instrText xml:space="preserve"> PAGEREF _Toc111805175 \h </w:instrText>
            </w:r>
            <w:r w:rsidR="004232C8">
              <w:rPr>
                <w:noProof/>
                <w:webHidden/>
              </w:rPr>
            </w:r>
            <w:r w:rsidR="004232C8">
              <w:rPr>
                <w:noProof/>
                <w:webHidden/>
              </w:rPr>
              <w:fldChar w:fldCharType="separate"/>
            </w:r>
            <w:r w:rsidR="00FF6F44">
              <w:rPr>
                <w:noProof/>
                <w:webHidden/>
              </w:rPr>
              <w:t>3</w:t>
            </w:r>
            <w:r w:rsidR="004232C8">
              <w:rPr>
                <w:noProof/>
                <w:webHidden/>
              </w:rPr>
              <w:fldChar w:fldCharType="end"/>
            </w:r>
          </w:hyperlink>
        </w:p>
        <w:p w14:paraId="07D5ED30" w14:textId="76903ECE" w:rsidR="004232C8" w:rsidRDefault="00000000">
          <w:pPr>
            <w:pStyle w:val="Sumrio1"/>
            <w:rPr>
              <w:rFonts w:asciiTheme="minorHAnsi" w:hAnsiTheme="minorHAnsi"/>
              <w:noProof/>
              <w:szCs w:val="22"/>
              <w:lang w:eastAsia="pt-BR"/>
            </w:rPr>
          </w:pPr>
          <w:hyperlink w:anchor="_Toc111805176" w:history="1">
            <w:r w:rsidR="004232C8" w:rsidRPr="00246482">
              <w:rPr>
                <w:rStyle w:val="Hyperlink"/>
                <w:rFonts w:eastAsia="Montserrat"/>
                <w:noProof/>
              </w:rPr>
              <w:t>2.</w:t>
            </w:r>
            <w:r w:rsidR="004232C8">
              <w:rPr>
                <w:rFonts w:asciiTheme="minorHAnsi" w:hAnsiTheme="minorHAnsi"/>
                <w:noProof/>
                <w:szCs w:val="22"/>
                <w:lang w:eastAsia="pt-BR"/>
              </w:rPr>
              <w:tab/>
            </w:r>
            <w:r w:rsidR="004232C8" w:rsidRPr="00246482">
              <w:rPr>
                <w:rStyle w:val="Hyperlink"/>
                <w:noProof/>
              </w:rPr>
              <w:t>Observações importantes</w:t>
            </w:r>
            <w:r w:rsidR="004232C8">
              <w:rPr>
                <w:noProof/>
                <w:webHidden/>
              </w:rPr>
              <w:tab/>
            </w:r>
            <w:r w:rsidR="004232C8">
              <w:rPr>
                <w:noProof/>
                <w:webHidden/>
              </w:rPr>
              <w:fldChar w:fldCharType="begin"/>
            </w:r>
            <w:r w:rsidR="004232C8">
              <w:rPr>
                <w:noProof/>
                <w:webHidden/>
              </w:rPr>
              <w:instrText xml:space="preserve"> PAGEREF _Toc111805176 \h </w:instrText>
            </w:r>
            <w:r w:rsidR="004232C8">
              <w:rPr>
                <w:noProof/>
                <w:webHidden/>
              </w:rPr>
            </w:r>
            <w:r w:rsidR="004232C8">
              <w:rPr>
                <w:noProof/>
                <w:webHidden/>
              </w:rPr>
              <w:fldChar w:fldCharType="separate"/>
            </w:r>
            <w:r w:rsidR="00FF6F44">
              <w:rPr>
                <w:noProof/>
                <w:webHidden/>
              </w:rPr>
              <w:t>3</w:t>
            </w:r>
            <w:r w:rsidR="004232C8">
              <w:rPr>
                <w:noProof/>
                <w:webHidden/>
              </w:rPr>
              <w:fldChar w:fldCharType="end"/>
            </w:r>
          </w:hyperlink>
        </w:p>
        <w:p w14:paraId="34F90D33" w14:textId="509B4AEF" w:rsidR="004232C8" w:rsidRDefault="00000000">
          <w:pPr>
            <w:pStyle w:val="Sumrio1"/>
            <w:rPr>
              <w:rFonts w:asciiTheme="minorHAnsi" w:hAnsiTheme="minorHAnsi"/>
              <w:noProof/>
              <w:szCs w:val="22"/>
              <w:lang w:eastAsia="pt-BR"/>
            </w:rPr>
          </w:pPr>
          <w:hyperlink w:anchor="_Toc111805177" w:history="1">
            <w:r w:rsidR="004232C8" w:rsidRPr="00246482">
              <w:rPr>
                <w:rStyle w:val="Hyperlink"/>
                <w:noProof/>
              </w:rPr>
              <w:t>3.</w:t>
            </w:r>
            <w:r w:rsidR="004232C8">
              <w:rPr>
                <w:rFonts w:asciiTheme="minorHAnsi" w:hAnsiTheme="minorHAnsi"/>
                <w:noProof/>
                <w:szCs w:val="22"/>
                <w:lang w:eastAsia="pt-BR"/>
              </w:rPr>
              <w:tab/>
            </w:r>
            <w:r w:rsidR="004232C8" w:rsidRPr="00246482">
              <w:rPr>
                <w:rStyle w:val="Hyperlink"/>
                <w:noProof/>
              </w:rPr>
              <w:t>Instalação</w:t>
            </w:r>
            <w:r w:rsidR="004232C8">
              <w:rPr>
                <w:noProof/>
                <w:webHidden/>
              </w:rPr>
              <w:tab/>
            </w:r>
            <w:r w:rsidR="004232C8">
              <w:rPr>
                <w:noProof/>
                <w:webHidden/>
              </w:rPr>
              <w:fldChar w:fldCharType="begin"/>
            </w:r>
            <w:r w:rsidR="004232C8">
              <w:rPr>
                <w:noProof/>
                <w:webHidden/>
              </w:rPr>
              <w:instrText xml:space="preserve"> PAGEREF _Toc111805177 \h </w:instrText>
            </w:r>
            <w:r w:rsidR="004232C8">
              <w:rPr>
                <w:noProof/>
                <w:webHidden/>
              </w:rPr>
            </w:r>
            <w:r w:rsidR="004232C8">
              <w:rPr>
                <w:noProof/>
                <w:webHidden/>
              </w:rPr>
              <w:fldChar w:fldCharType="separate"/>
            </w:r>
            <w:r w:rsidR="00FF6F44">
              <w:rPr>
                <w:noProof/>
                <w:webHidden/>
              </w:rPr>
              <w:t>3</w:t>
            </w:r>
            <w:r w:rsidR="004232C8">
              <w:rPr>
                <w:noProof/>
                <w:webHidden/>
              </w:rPr>
              <w:fldChar w:fldCharType="end"/>
            </w:r>
          </w:hyperlink>
        </w:p>
        <w:p w14:paraId="517C314C" w14:textId="5A79C91C" w:rsidR="004232C8" w:rsidRDefault="00000000">
          <w:pPr>
            <w:pStyle w:val="Sumrio1"/>
            <w:rPr>
              <w:rFonts w:asciiTheme="minorHAnsi" w:hAnsiTheme="minorHAnsi"/>
              <w:noProof/>
              <w:szCs w:val="22"/>
              <w:lang w:eastAsia="pt-BR"/>
            </w:rPr>
          </w:pPr>
          <w:hyperlink w:anchor="_Toc111805178" w:history="1">
            <w:r w:rsidR="004232C8" w:rsidRPr="00246482">
              <w:rPr>
                <w:rStyle w:val="Hyperlink"/>
                <w:rFonts w:ascii="Montserrat" w:eastAsia="Montserrat" w:hAnsi="Montserrat" w:cs="Montserrat"/>
                <w:noProof/>
              </w:rPr>
              <w:t>4.</w:t>
            </w:r>
            <w:r w:rsidR="004232C8">
              <w:rPr>
                <w:rFonts w:asciiTheme="minorHAnsi" w:hAnsiTheme="minorHAnsi"/>
                <w:noProof/>
                <w:szCs w:val="22"/>
                <w:lang w:eastAsia="pt-BR"/>
              </w:rPr>
              <w:tab/>
            </w:r>
            <w:r w:rsidR="004232C8" w:rsidRPr="00246482">
              <w:rPr>
                <w:rStyle w:val="Hyperlink"/>
                <w:noProof/>
              </w:rPr>
              <w:t>Configuração e cadastramento</w:t>
            </w:r>
            <w:r w:rsidR="004232C8">
              <w:rPr>
                <w:noProof/>
                <w:webHidden/>
              </w:rPr>
              <w:tab/>
            </w:r>
            <w:r w:rsidR="004232C8">
              <w:rPr>
                <w:noProof/>
                <w:webHidden/>
              </w:rPr>
              <w:fldChar w:fldCharType="begin"/>
            </w:r>
            <w:r w:rsidR="004232C8">
              <w:rPr>
                <w:noProof/>
                <w:webHidden/>
              </w:rPr>
              <w:instrText xml:space="preserve"> PAGEREF _Toc111805178 \h </w:instrText>
            </w:r>
            <w:r w:rsidR="004232C8">
              <w:rPr>
                <w:noProof/>
                <w:webHidden/>
              </w:rPr>
            </w:r>
            <w:r w:rsidR="004232C8">
              <w:rPr>
                <w:noProof/>
                <w:webHidden/>
              </w:rPr>
              <w:fldChar w:fldCharType="separate"/>
            </w:r>
            <w:r w:rsidR="00FF6F44">
              <w:rPr>
                <w:noProof/>
                <w:webHidden/>
              </w:rPr>
              <w:t>5</w:t>
            </w:r>
            <w:r w:rsidR="004232C8">
              <w:rPr>
                <w:noProof/>
                <w:webHidden/>
              </w:rPr>
              <w:fldChar w:fldCharType="end"/>
            </w:r>
          </w:hyperlink>
        </w:p>
        <w:p w14:paraId="247C0D4C" w14:textId="64439827" w:rsidR="004232C8" w:rsidRDefault="00000000">
          <w:pPr>
            <w:pStyle w:val="Sumrio1"/>
            <w:rPr>
              <w:rFonts w:asciiTheme="minorHAnsi" w:hAnsiTheme="minorHAnsi"/>
              <w:noProof/>
              <w:szCs w:val="22"/>
              <w:lang w:eastAsia="pt-BR"/>
            </w:rPr>
          </w:pPr>
          <w:hyperlink w:anchor="_Toc111805179" w:history="1">
            <w:r w:rsidR="004232C8" w:rsidRPr="00246482">
              <w:rPr>
                <w:rStyle w:val="Hyperlink"/>
                <w:rFonts w:ascii="Montserrat" w:eastAsia="Montserrat" w:hAnsi="Montserrat" w:cs="Montserrat"/>
                <w:noProof/>
              </w:rPr>
              <w:t>5.</w:t>
            </w:r>
            <w:r w:rsidR="004232C8">
              <w:rPr>
                <w:rFonts w:asciiTheme="minorHAnsi" w:hAnsiTheme="minorHAnsi"/>
                <w:noProof/>
                <w:szCs w:val="22"/>
                <w:lang w:eastAsia="pt-BR"/>
              </w:rPr>
              <w:tab/>
            </w:r>
            <w:r w:rsidR="004232C8" w:rsidRPr="00246482">
              <w:rPr>
                <w:rStyle w:val="Hyperlink"/>
                <w:noProof/>
              </w:rPr>
              <w:t>Geração de relatórios</w:t>
            </w:r>
            <w:r w:rsidR="004232C8">
              <w:rPr>
                <w:noProof/>
                <w:webHidden/>
              </w:rPr>
              <w:tab/>
            </w:r>
            <w:r w:rsidR="004232C8">
              <w:rPr>
                <w:noProof/>
                <w:webHidden/>
              </w:rPr>
              <w:fldChar w:fldCharType="begin"/>
            </w:r>
            <w:r w:rsidR="004232C8">
              <w:rPr>
                <w:noProof/>
                <w:webHidden/>
              </w:rPr>
              <w:instrText xml:space="preserve"> PAGEREF _Toc111805179 \h </w:instrText>
            </w:r>
            <w:r w:rsidR="004232C8">
              <w:rPr>
                <w:noProof/>
                <w:webHidden/>
              </w:rPr>
            </w:r>
            <w:r w:rsidR="004232C8">
              <w:rPr>
                <w:noProof/>
                <w:webHidden/>
              </w:rPr>
              <w:fldChar w:fldCharType="separate"/>
            </w:r>
            <w:r w:rsidR="00FF6F44">
              <w:rPr>
                <w:noProof/>
                <w:webHidden/>
              </w:rPr>
              <w:t>9</w:t>
            </w:r>
            <w:r w:rsidR="004232C8">
              <w:rPr>
                <w:noProof/>
                <w:webHidden/>
              </w:rPr>
              <w:fldChar w:fldCharType="end"/>
            </w:r>
          </w:hyperlink>
        </w:p>
        <w:p w14:paraId="7310ACE5" w14:textId="4616EA89" w:rsidR="00CD444F" w:rsidRDefault="00CD444F">
          <w:r>
            <w:rPr>
              <w:b/>
              <w:bCs/>
            </w:rPr>
            <w:fldChar w:fldCharType="end"/>
          </w:r>
        </w:p>
      </w:sdtContent>
    </w:sdt>
    <w:p w14:paraId="1CA6D47B" w14:textId="77777777" w:rsidR="00814E95" w:rsidRDefault="00814E95">
      <w:pPr>
        <w:rPr>
          <w:rFonts w:ascii="Montserrat" w:eastAsia="Montserrat" w:hAnsi="Montserrat" w:cs="Montserrat"/>
          <w:b/>
          <w:sz w:val="30"/>
          <w:szCs w:val="30"/>
        </w:rPr>
      </w:pPr>
    </w:p>
    <w:p w14:paraId="47323EF6" w14:textId="77777777" w:rsidR="00814E95" w:rsidRDefault="00814E95">
      <w:pPr>
        <w:rPr>
          <w:rFonts w:ascii="Montserrat" w:eastAsia="Montserrat" w:hAnsi="Montserrat" w:cs="Montserrat"/>
          <w:b/>
          <w:sz w:val="30"/>
          <w:szCs w:val="30"/>
        </w:rPr>
      </w:pPr>
    </w:p>
    <w:p w14:paraId="6DA639C2" w14:textId="77777777" w:rsidR="00814E95" w:rsidRDefault="00814E95">
      <w:pPr>
        <w:rPr>
          <w:rFonts w:ascii="Montserrat" w:eastAsia="Montserrat" w:hAnsi="Montserrat" w:cs="Montserrat"/>
          <w:b/>
          <w:sz w:val="30"/>
          <w:szCs w:val="30"/>
        </w:rPr>
      </w:pPr>
    </w:p>
    <w:p w14:paraId="1D02B1E1" w14:textId="77777777" w:rsidR="00814E95" w:rsidRDefault="00814E95">
      <w:pPr>
        <w:rPr>
          <w:rFonts w:ascii="Montserrat" w:eastAsia="Montserrat" w:hAnsi="Montserrat" w:cs="Montserrat"/>
          <w:b/>
          <w:sz w:val="30"/>
          <w:szCs w:val="30"/>
        </w:rPr>
      </w:pPr>
    </w:p>
    <w:p w14:paraId="0B6EB585" w14:textId="77777777" w:rsidR="00814E95" w:rsidRDefault="00814E95">
      <w:pPr>
        <w:rPr>
          <w:rFonts w:ascii="Montserrat" w:eastAsia="Montserrat" w:hAnsi="Montserrat" w:cs="Montserrat"/>
          <w:b/>
          <w:sz w:val="30"/>
          <w:szCs w:val="30"/>
        </w:rPr>
      </w:pPr>
    </w:p>
    <w:p w14:paraId="31366C4F" w14:textId="77777777" w:rsidR="00814E95" w:rsidRDefault="00814E95">
      <w:pPr>
        <w:rPr>
          <w:rFonts w:ascii="Montserrat" w:eastAsia="Montserrat" w:hAnsi="Montserrat" w:cs="Montserrat"/>
          <w:b/>
          <w:sz w:val="30"/>
          <w:szCs w:val="30"/>
        </w:rPr>
      </w:pPr>
    </w:p>
    <w:p w14:paraId="0FE5E6FF" w14:textId="77777777" w:rsidR="00814E95" w:rsidRDefault="00814E95">
      <w:pPr>
        <w:rPr>
          <w:rFonts w:ascii="Montserrat" w:eastAsia="Montserrat" w:hAnsi="Montserrat" w:cs="Montserrat"/>
          <w:b/>
          <w:sz w:val="30"/>
          <w:szCs w:val="30"/>
        </w:rPr>
      </w:pPr>
    </w:p>
    <w:p w14:paraId="01DB8561" w14:textId="77777777" w:rsidR="00814E95" w:rsidRDefault="00814E95">
      <w:pPr>
        <w:rPr>
          <w:rFonts w:ascii="Montserrat" w:eastAsia="Montserrat" w:hAnsi="Montserrat" w:cs="Montserrat"/>
          <w:b/>
          <w:sz w:val="30"/>
          <w:szCs w:val="30"/>
        </w:rPr>
      </w:pPr>
    </w:p>
    <w:p w14:paraId="6EB63E6E" w14:textId="3B62AA45" w:rsidR="00864AF1" w:rsidRDefault="00864AF1" w:rsidP="00864AF1">
      <w:pPr>
        <w:ind w:firstLine="0"/>
        <w:rPr>
          <w:rFonts w:ascii="Montserrat" w:eastAsia="Montserrat" w:hAnsi="Montserrat" w:cs="Montserrat"/>
          <w:b/>
          <w:sz w:val="30"/>
          <w:szCs w:val="30"/>
        </w:rPr>
      </w:pPr>
    </w:p>
    <w:p w14:paraId="532AF886" w14:textId="7044FCD9" w:rsidR="00CB7F9E" w:rsidRDefault="00CB7F9E" w:rsidP="00864AF1">
      <w:pPr>
        <w:ind w:firstLine="0"/>
        <w:rPr>
          <w:rFonts w:ascii="Montserrat" w:eastAsia="Montserrat" w:hAnsi="Montserrat" w:cs="Montserrat"/>
          <w:b/>
          <w:sz w:val="30"/>
          <w:szCs w:val="30"/>
        </w:rPr>
      </w:pPr>
    </w:p>
    <w:p w14:paraId="21A4FD55" w14:textId="3CDCAB50" w:rsidR="00CB7F9E" w:rsidRDefault="00CB7F9E" w:rsidP="00864AF1">
      <w:pPr>
        <w:ind w:firstLine="0"/>
        <w:rPr>
          <w:rFonts w:ascii="Montserrat" w:eastAsia="Montserrat" w:hAnsi="Montserrat" w:cs="Montserrat"/>
          <w:b/>
          <w:sz w:val="30"/>
          <w:szCs w:val="30"/>
        </w:rPr>
      </w:pPr>
    </w:p>
    <w:p w14:paraId="78A4E125" w14:textId="77777777" w:rsidR="00CB7F9E" w:rsidRDefault="00CB7F9E" w:rsidP="00864AF1">
      <w:pPr>
        <w:ind w:firstLine="0"/>
        <w:rPr>
          <w:rFonts w:ascii="Montserrat" w:eastAsia="Montserrat" w:hAnsi="Montserrat" w:cs="Montserrat"/>
          <w:b/>
          <w:sz w:val="30"/>
          <w:szCs w:val="30"/>
        </w:rPr>
      </w:pPr>
    </w:p>
    <w:p w14:paraId="42361C7E" w14:textId="77777777" w:rsidR="00D90171" w:rsidRDefault="00D90171" w:rsidP="00864AF1">
      <w:pPr>
        <w:ind w:firstLine="0"/>
        <w:rPr>
          <w:rFonts w:ascii="Montserrat" w:eastAsia="Montserrat" w:hAnsi="Montserrat" w:cs="Montserrat"/>
          <w:b/>
          <w:sz w:val="30"/>
          <w:szCs w:val="30"/>
        </w:rPr>
      </w:pPr>
    </w:p>
    <w:p w14:paraId="3D04E435" w14:textId="6085EBAF" w:rsidR="00814E95" w:rsidRPr="00864AF1" w:rsidRDefault="00000000" w:rsidP="00864AF1">
      <w:pPr>
        <w:pStyle w:val="Ttulo"/>
        <w:rPr>
          <w:rFonts w:eastAsia="Montserrat"/>
        </w:rPr>
      </w:pPr>
      <w:bookmarkStart w:id="0" w:name="_Toc111805174"/>
      <w:r>
        <w:rPr>
          <w:rFonts w:eastAsia="Montserrat"/>
        </w:rPr>
        <w:lastRenderedPageBreak/>
        <w:t>Histórico de Versões</w:t>
      </w:r>
      <w:bookmarkEnd w:id="0"/>
    </w:p>
    <w:tbl>
      <w:tblPr>
        <w:tblStyle w:val="a"/>
        <w:tblW w:w="948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0"/>
        <w:gridCol w:w="2835"/>
        <w:gridCol w:w="3969"/>
        <w:gridCol w:w="1134"/>
      </w:tblGrid>
      <w:tr w:rsidR="00814E95" w14:paraId="06D78342" w14:textId="77777777" w:rsidTr="00864AF1">
        <w:tc>
          <w:tcPr>
            <w:tcW w:w="1550" w:type="dxa"/>
            <w:shd w:val="clear" w:color="auto" w:fill="auto"/>
            <w:tcMar>
              <w:top w:w="100" w:type="dxa"/>
              <w:left w:w="100" w:type="dxa"/>
              <w:bottom w:w="100" w:type="dxa"/>
              <w:right w:w="100" w:type="dxa"/>
            </w:tcMar>
          </w:tcPr>
          <w:p w14:paraId="7FB38D08" w14:textId="77777777" w:rsidR="00814E95" w:rsidRPr="00864AF1" w:rsidRDefault="00000000" w:rsidP="00864AF1">
            <w:pPr>
              <w:ind w:firstLine="0"/>
              <w:jc w:val="center"/>
              <w:rPr>
                <w:rFonts w:eastAsia="Montserrat"/>
                <w:b/>
                <w:bCs/>
              </w:rPr>
            </w:pPr>
            <w:r w:rsidRPr="00864AF1">
              <w:rPr>
                <w:rFonts w:eastAsia="Montserrat"/>
                <w:b/>
                <w:bCs/>
              </w:rPr>
              <w:t>Data</w:t>
            </w:r>
          </w:p>
        </w:tc>
        <w:tc>
          <w:tcPr>
            <w:tcW w:w="2835" w:type="dxa"/>
            <w:shd w:val="clear" w:color="auto" w:fill="auto"/>
            <w:tcMar>
              <w:top w:w="100" w:type="dxa"/>
              <w:left w:w="100" w:type="dxa"/>
              <w:bottom w:w="100" w:type="dxa"/>
              <w:right w:w="100" w:type="dxa"/>
            </w:tcMar>
          </w:tcPr>
          <w:p w14:paraId="26366C8F" w14:textId="77777777" w:rsidR="00814E95" w:rsidRPr="00864AF1" w:rsidRDefault="00000000" w:rsidP="00864AF1">
            <w:pPr>
              <w:ind w:firstLine="0"/>
              <w:jc w:val="center"/>
              <w:rPr>
                <w:rFonts w:eastAsia="Montserrat"/>
                <w:b/>
                <w:bCs/>
              </w:rPr>
            </w:pPr>
            <w:r w:rsidRPr="00864AF1">
              <w:rPr>
                <w:rFonts w:eastAsia="Montserrat"/>
                <w:b/>
                <w:bCs/>
              </w:rPr>
              <w:t>Descrição</w:t>
            </w:r>
          </w:p>
        </w:tc>
        <w:tc>
          <w:tcPr>
            <w:tcW w:w="3969" w:type="dxa"/>
            <w:shd w:val="clear" w:color="auto" w:fill="auto"/>
            <w:tcMar>
              <w:top w:w="100" w:type="dxa"/>
              <w:left w:w="100" w:type="dxa"/>
              <w:bottom w:w="100" w:type="dxa"/>
              <w:right w:w="100" w:type="dxa"/>
            </w:tcMar>
          </w:tcPr>
          <w:p w14:paraId="10EF7F25" w14:textId="77777777" w:rsidR="00814E95" w:rsidRPr="00864AF1" w:rsidRDefault="00000000" w:rsidP="00864AF1">
            <w:pPr>
              <w:ind w:firstLine="0"/>
              <w:jc w:val="center"/>
              <w:rPr>
                <w:rFonts w:eastAsia="Montserrat"/>
                <w:b/>
                <w:bCs/>
              </w:rPr>
            </w:pPr>
            <w:r w:rsidRPr="00864AF1">
              <w:rPr>
                <w:rFonts w:eastAsia="Montserrat"/>
                <w:b/>
                <w:bCs/>
              </w:rPr>
              <w:t>Autores</w:t>
            </w:r>
          </w:p>
        </w:tc>
        <w:tc>
          <w:tcPr>
            <w:tcW w:w="1134" w:type="dxa"/>
            <w:shd w:val="clear" w:color="auto" w:fill="auto"/>
            <w:tcMar>
              <w:top w:w="100" w:type="dxa"/>
              <w:left w:w="100" w:type="dxa"/>
              <w:bottom w:w="100" w:type="dxa"/>
              <w:right w:w="100" w:type="dxa"/>
            </w:tcMar>
          </w:tcPr>
          <w:p w14:paraId="4EED7613" w14:textId="77777777" w:rsidR="00814E95" w:rsidRPr="00864AF1" w:rsidRDefault="00000000" w:rsidP="00864AF1">
            <w:pPr>
              <w:ind w:firstLine="0"/>
              <w:jc w:val="center"/>
              <w:rPr>
                <w:rFonts w:eastAsia="Montserrat"/>
                <w:b/>
                <w:bCs/>
              </w:rPr>
            </w:pPr>
            <w:r w:rsidRPr="00864AF1">
              <w:rPr>
                <w:rFonts w:eastAsia="Montserrat"/>
                <w:b/>
                <w:bCs/>
              </w:rPr>
              <w:t>Versão</w:t>
            </w:r>
          </w:p>
        </w:tc>
      </w:tr>
      <w:tr w:rsidR="00814E95" w14:paraId="387571BF" w14:textId="77777777" w:rsidTr="00864AF1">
        <w:tc>
          <w:tcPr>
            <w:tcW w:w="1550" w:type="dxa"/>
            <w:shd w:val="clear" w:color="auto" w:fill="auto"/>
            <w:tcMar>
              <w:top w:w="100" w:type="dxa"/>
              <w:left w:w="100" w:type="dxa"/>
              <w:bottom w:w="100" w:type="dxa"/>
              <w:right w:w="100" w:type="dxa"/>
            </w:tcMar>
          </w:tcPr>
          <w:p w14:paraId="14D331FA" w14:textId="77777777" w:rsidR="00814E95" w:rsidRDefault="00000000" w:rsidP="00864AF1">
            <w:pPr>
              <w:ind w:firstLine="0"/>
              <w:jc w:val="center"/>
              <w:rPr>
                <w:rFonts w:eastAsia="Montserrat"/>
              </w:rPr>
            </w:pPr>
            <w:r>
              <w:rPr>
                <w:rFonts w:eastAsia="Montserrat"/>
              </w:rPr>
              <w:t>16/08/2022</w:t>
            </w:r>
          </w:p>
        </w:tc>
        <w:tc>
          <w:tcPr>
            <w:tcW w:w="2835" w:type="dxa"/>
            <w:shd w:val="clear" w:color="auto" w:fill="auto"/>
            <w:tcMar>
              <w:top w:w="100" w:type="dxa"/>
              <w:left w:w="100" w:type="dxa"/>
              <w:bottom w:w="100" w:type="dxa"/>
              <w:right w:w="100" w:type="dxa"/>
            </w:tcMar>
          </w:tcPr>
          <w:p w14:paraId="053103BD" w14:textId="1EC08D8C" w:rsidR="00814E95" w:rsidRDefault="00000000" w:rsidP="00864AF1">
            <w:pPr>
              <w:ind w:firstLine="0"/>
              <w:jc w:val="center"/>
              <w:rPr>
                <w:rFonts w:eastAsia="Montserrat"/>
              </w:rPr>
            </w:pPr>
            <w:r>
              <w:rPr>
                <w:rFonts w:eastAsia="Montserrat"/>
              </w:rPr>
              <w:t>Criação do Manual</w:t>
            </w:r>
          </w:p>
        </w:tc>
        <w:tc>
          <w:tcPr>
            <w:tcW w:w="3969" w:type="dxa"/>
            <w:shd w:val="clear" w:color="auto" w:fill="auto"/>
            <w:tcMar>
              <w:top w:w="100" w:type="dxa"/>
              <w:left w:w="100" w:type="dxa"/>
              <w:bottom w:w="100" w:type="dxa"/>
              <w:right w:w="100" w:type="dxa"/>
            </w:tcMar>
          </w:tcPr>
          <w:p w14:paraId="44691AD0" w14:textId="51C1C523" w:rsidR="00814E95" w:rsidRDefault="00000000" w:rsidP="00864AF1">
            <w:pPr>
              <w:ind w:firstLine="0"/>
              <w:jc w:val="center"/>
              <w:rPr>
                <w:rFonts w:eastAsia="Montserrat"/>
              </w:rPr>
            </w:pPr>
            <w:r>
              <w:rPr>
                <w:rFonts w:eastAsia="Montserrat"/>
              </w:rPr>
              <w:t xml:space="preserve">Mateus Adriano; Guilherme Henrique; Vinicius Schneider; Caio </w:t>
            </w:r>
            <w:r w:rsidR="00143C08">
              <w:rPr>
                <w:rFonts w:eastAsia="Montserrat"/>
              </w:rPr>
              <w:t>Moura</w:t>
            </w:r>
            <w:r>
              <w:rPr>
                <w:rFonts w:eastAsia="Montserrat"/>
              </w:rPr>
              <w:t>.</w:t>
            </w:r>
          </w:p>
        </w:tc>
        <w:tc>
          <w:tcPr>
            <w:tcW w:w="1134" w:type="dxa"/>
            <w:shd w:val="clear" w:color="auto" w:fill="auto"/>
            <w:tcMar>
              <w:top w:w="100" w:type="dxa"/>
              <w:left w:w="100" w:type="dxa"/>
              <w:bottom w:w="100" w:type="dxa"/>
              <w:right w:w="100" w:type="dxa"/>
            </w:tcMar>
          </w:tcPr>
          <w:p w14:paraId="0F367D66" w14:textId="77777777" w:rsidR="00814E95" w:rsidRDefault="00000000" w:rsidP="00864AF1">
            <w:pPr>
              <w:ind w:firstLine="0"/>
              <w:jc w:val="center"/>
              <w:rPr>
                <w:rFonts w:eastAsia="Montserrat"/>
              </w:rPr>
            </w:pPr>
            <w:r>
              <w:rPr>
                <w:rFonts w:eastAsia="Montserrat"/>
              </w:rPr>
              <w:t>1.0</w:t>
            </w:r>
          </w:p>
        </w:tc>
      </w:tr>
      <w:tr w:rsidR="00143C08" w14:paraId="6642A5B6" w14:textId="77777777" w:rsidTr="00864AF1">
        <w:tc>
          <w:tcPr>
            <w:tcW w:w="1550" w:type="dxa"/>
            <w:shd w:val="clear" w:color="auto" w:fill="auto"/>
            <w:tcMar>
              <w:top w:w="100" w:type="dxa"/>
              <w:left w:w="100" w:type="dxa"/>
              <w:bottom w:w="100" w:type="dxa"/>
              <w:right w:w="100" w:type="dxa"/>
            </w:tcMar>
          </w:tcPr>
          <w:p w14:paraId="316FB2CC" w14:textId="7C389E3F" w:rsidR="00143C08" w:rsidRDefault="00CB7F9E" w:rsidP="00864AF1">
            <w:pPr>
              <w:ind w:firstLine="0"/>
              <w:jc w:val="center"/>
              <w:rPr>
                <w:rFonts w:eastAsia="Montserrat"/>
              </w:rPr>
            </w:pPr>
            <w:r>
              <w:rPr>
                <w:rFonts w:eastAsia="Montserrat"/>
              </w:rPr>
              <w:t>12</w:t>
            </w:r>
            <w:r w:rsidR="00143C08">
              <w:rPr>
                <w:rFonts w:eastAsia="Montserrat"/>
              </w:rPr>
              <w:t>/12/2022</w:t>
            </w:r>
          </w:p>
        </w:tc>
        <w:tc>
          <w:tcPr>
            <w:tcW w:w="2835" w:type="dxa"/>
            <w:shd w:val="clear" w:color="auto" w:fill="auto"/>
            <w:tcMar>
              <w:top w:w="100" w:type="dxa"/>
              <w:left w:w="100" w:type="dxa"/>
              <w:bottom w:w="100" w:type="dxa"/>
              <w:right w:w="100" w:type="dxa"/>
            </w:tcMar>
          </w:tcPr>
          <w:p w14:paraId="252AFA01" w14:textId="7FF695CA" w:rsidR="00143C08" w:rsidRPr="00143C08" w:rsidRDefault="00143C08" w:rsidP="00864AF1">
            <w:pPr>
              <w:ind w:firstLine="0"/>
              <w:jc w:val="center"/>
              <w:rPr>
                <w:rFonts w:eastAsia="Montserrat"/>
              </w:rPr>
            </w:pPr>
            <w:r>
              <w:rPr>
                <w:rFonts w:eastAsia="Montserrat"/>
              </w:rPr>
              <w:t>Atualização para a versão 1.1</w:t>
            </w:r>
          </w:p>
        </w:tc>
        <w:tc>
          <w:tcPr>
            <w:tcW w:w="3969" w:type="dxa"/>
            <w:shd w:val="clear" w:color="auto" w:fill="auto"/>
            <w:tcMar>
              <w:top w:w="100" w:type="dxa"/>
              <w:left w:w="100" w:type="dxa"/>
              <w:bottom w:w="100" w:type="dxa"/>
              <w:right w:w="100" w:type="dxa"/>
            </w:tcMar>
          </w:tcPr>
          <w:p w14:paraId="7CC5AD2F" w14:textId="1829A90F" w:rsidR="00143C08" w:rsidRDefault="00143C08" w:rsidP="00864AF1">
            <w:pPr>
              <w:ind w:firstLine="0"/>
              <w:jc w:val="center"/>
              <w:rPr>
                <w:rFonts w:eastAsia="Montserrat"/>
              </w:rPr>
            </w:pPr>
            <w:r>
              <w:rPr>
                <w:rFonts w:eastAsia="Montserrat"/>
              </w:rPr>
              <w:t>Guilherme Henrique; Vinicius Schneider; Caio Moura.</w:t>
            </w:r>
          </w:p>
        </w:tc>
        <w:tc>
          <w:tcPr>
            <w:tcW w:w="1134" w:type="dxa"/>
            <w:shd w:val="clear" w:color="auto" w:fill="auto"/>
            <w:tcMar>
              <w:top w:w="100" w:type="dxa"/>
              <w:left w:w="100" w:type="dxa"/>
              <w:bottom w:w="100" w:type="dxa"/>
              <w:right w:w="100" w:type="dxa"/>
            </w:tcMar>
          </w:tcPr>
          <w:p w14:paraId="4691E673" w14:textId="27BF0A3F" w:rsidR="00143C08" w:rsidRPr="00143C08" w:rsidRDefault="00143C08" w:rsidP="00864AF1">
            <w:pPr>
              <w:ind w:firstLine="0"/>
              <w:jc w:val="center"/>
              <w:rPr>
                <w:rFonts w:eastAsia="Montserrat"/>
              </w:rPr>
            </w:pPr>
            <w:r>
              <w:rPr>
                <w:rFonts w:eastAsia="Montserrat"/>
              </w:rPr>
              <w:t>1.1</w:t>
            </w:r>
          </w:p>
        </w:tc>
      </w:tr>
    </w:tbl>
    <w:p w14:paraId="7DED3597" w14:textId="77777777" w:rsidR="00814E95" w:rsidRDefault="00814E95">
      <w:pPr>
        <w:rPr>
          <w:rFonts w:ascii="Montserrat" w:eastAsia="Montserrat" w:hAnsi="Montserrat" w:cs="Montserrat"/>
          <w:b/>
          <w:sz w:val="30"/>
          <w:szCs w:val="30"/>
        </w:rPr>
      </w:pPr>
    </w:p>
    <w:p w14:paraId="102DE44F" w14:textId="77777777" w:rsidR="00814E95" w:rsidRDefault="00814E95">
      <w:pPr>
        <w:rPr>
          <w:rFonts w:ascii="Montserrat" w:eastAsia="Montserrat" w:hAnsi="Montserrat" w:cs="Montserrat"/>
          <w:b/>
          <w:sz w:val="30"/>
          <w:szCs w:val="30"/>
        </w:rPr>
      </w:pPr>
    </w:p>
    <w:p w14:paraId="4B9C6751" w14:textId="77777777" w:rsidR="00814E95" w:rsidRDefault="00814E95">
      <w:pPr>
        <w:rPr>
          <w:rFonts w:ascii="Montserrat" w:eastAsia="Montserrat" w:hAnsi="Montserrat" w:cs="Montserrat"/>
          <w:b/>
          <w:sz w:val="30"/>
          <w:szCs w:val="30"/>
        </w:rPr>
      </w:pPr>
    </w:p>
    <w:p w14:paraId="4A34663E" w14:textId="77777777" w:rsidR="00814E95" w:rsidRDefault="00814E95">
      <w:pPr>
        <w:rPr>
          <w:rFonts w:ascii="Montserrat" w:eastAsia="Montserrat" w:hAnsi="Montserrat" w:cs="Montserrat"/>
          <w:b/>
          <w:sz w:val="30"/>
          <w:szCs w:val="30"/>
        </w:rPr>
      </w:pPr>
    </w:p>
    <w:p w14:paraId="57432DDE" w14:textId="77777777" w:rsidR="00814E95" w:rsidRDefault="00814E95">
      <w:pPr>
        <w:rPr>
          <w:rFonts w:ascii="Montserrat" w:eastAsia="Montserrat" w:hAnsi="Montserrat" w:cs="Montserrat"/>
          <w:b/>
          <w:sz w:val="30"/>
          <w:szCs w:val="30"/>
        </w:rPr>
      </w:pPr>
    </w:p>
    <w:p w14:paraId="47437337" w14:textId="77777777" w:rsidR="00814E95" w:rsidRDefault="00814E95">
      <w:pPr>
        <w:rPr>
          <w:rFonts w:ascii="Montserrat" w:eastAsia="Montserrat" w:hAnsi="Montserrat" w:cs="Montserrat"/>
          <w:b/>
          <w:sz w:val="30"/>
          <w:szCs w:val="30"/>
        </w:rPr>
      </w:pPr>
    </w:p>
    <w:p w14:paraId="01A7EF75" w14:textId="77777777" w:rsidR="00814E95" w:rsidRDefault="00814E95">
      <w:pPr>
        <w:rPr>
          <w:rFonts w:ascii="Montserrat" w:eastAsia="Montserrat" w:hAnsi="Montserrat" w:cs="Montserrat"/>
          <w:b/>
          <w:sz w:val="30"/>
          <w:szCs w:val="30"/>
        </w:rPr>
      </w:pPr>
    </w:p>
    <w:p w14:paraId="229A1341" w14:textId="77777777" w:rsidR="00814E95" w:rsidRDefault="00814E95">
      <w:pPr>
        <w:rPr>
          <w:rFonts w:ascii="Montserrat" w:eastAsia="Montserrat" w:hAnsi="Montserrat" w:cs="Montserrat"/>
          <w:b/>
          <w:sz w:val="30"/>
          <w:szCs w:val="30"/>
        </w:rPr>
      </w:pPr>
    </w:p>
    <w:p w14:paraId="001F11FE" w14:textId="77777777" w:rsidR="00D90171" w:rsidRDefault="00D90171">
      <w:pPr>
        <w:rPr>
          <w:rFonts w:ascii="Montserrat" w:eastAsia="Montserrat" w:hAnsi="Montserrat" w:cs="Montserrat"/>
          <w:b/>
          <w:sz w:val="30"/>
          <w:szCs w:val="30"/>
        </w:rPr>
      </w:pPr>
    </w:p>
    <w:p w14:paraId="642462B4" w14:textId="77777777" w:rsidR="00D90171" w:rsidRDefault="00D90171">
      <w:pPr>
        <w:rPr>
          <w:rFonts w:ascii="Montserrat" w:eastAsia="Montserrat" w:hAnsi="Montserrat" w:cs="Montserrat"/>
          <w:b/>
          <w:sz w:val="30"/>
          <w:szCs w:val="30"/>
        </w:rPr>
      </w:pPr>
    </w:p>
    <w:p w14:paraId="0BE15D7D" w14:textId="77777777" w:rsidR="00814E95" w:rsidRDefault="00814E95">
      <w:pPr>
        <w:rPr>
          <w:rFonts w:ascii="Montserrat" w:eastAsia="Montserrat" w:hAnsi="Montserrat" w:cs="Montserrat"/>
          <w:b/>
          <w:sz w:val="30"/>
          <w:szCs w:val="30"/>
        </w:rPr>
      </w:pPr>
    </w:p>
    <w:p w14:paraId="5FCC3E37" w14:textId="77777777" w:rsidR="00814E95" w:rsidRDefault="00814E95">
      <w:pPr>
        <w:rPr>
          <w:rFonts w:ascii="Montserrat" w:eastAsia="Montserrat" w:hAnsi="Montserrat" w:cs="Montserrat"/>
          <w:b/>
          <w:sz w:val="30"/>
          <w:szCs w:val="30"/>
        </w:rPr>
      </w:pPr>
    </w:p>
    <w:p w14:paraId="397BB636" w14:textId="77777777" w:rsidR="00814E95" w:rsidRDefault="00814E95">
      <w:pPr>
        <w:rPr>
          <w:rFonts w:ascii="Montserrat" w:eastAsia="Montserrat" w:hAnsi="Montserrat" w:cs="Montserrat"/>
          <w:b/>
          <w:sz w:val="30"/>
          <w:szCs w:val="30"/>
        </w:rPr>
      </w:pPr>
    </w:p>
    <w:p w14:paraId="5A09F8E7" w14:textId="77777777" w:rsidR="00814E95" w:rsidRDefault="00814E95">
      <w:pPr>
        <w:rPr>
          <w:rFonts w:ascii="Montserrat" w:eastAsia="Montserrat" w:hAnsi="Montserrat" w:cs="Montserrat"/>
          <w:b/>
          <w:sz w:val="30"/>
          <w:szCs w:val="30"/>
        </w:rPr>
      </w:pPr>
    </w:p>
    <w:p w14:paraId="4B9E941A" w14:textId="77777777" w:rsidR="00814E95" w:rsidRDefault="00814E95">
      <w:pPr>
        <w:rPr>
          <w:rFonts w:ascii="Montserrat" w:eastAsia="Montserrat" w:hAnsi="Montserrat" w:cs="Montserrat"/>
          <w:b/>
          <w:sz w:val="30"/>
          <w:szCs w:val="30"/>
        </w:rPr>
      </w:pPr>
    </w:p>
    <w:p w14:paraId="0D9A3B27" w14:textId="7D006F1E" w:rsidR="00814E95" w:rsidRPr="009D0BF6" w:rsidRDefault="00000000" w:rsidP="004232C8">
      <w:pPr>
        <w:pStyle w:val="Ttulo"/>
        <w:numPr>
          <w:ilvl w:val="0"/>
          <w:numId w:val="17"/>
        </w:numPr>
      </w:pPr>
      <w:bookmarkStart w:id="1" w:name="_oj7u5i62fb8x" w:colFirst="0" w:colLast="0"/>
      <w:bookmarkStart w:id="2" w:name="_Toc111805175"/>
      <w:bookmarkEnd w:id="1"/>
      <w:r>
        <w:lastRenderedPageBreak/>
        <w:t>O que é o Prisma?</w:t>
      </w:r>
      <w:bookmarkEnd w:id="2"/>
    </w:p>
    <w:p w14:paraId="70DC03DB" w14:textId="77777777" w:rsidR="00814E95" w:rsidRDefault="00000000" w:rsidP="00864AF1">
      <w:pPr>
        <w:rPr>
          <w:rFonts w:eastAsia="Montserrat"/>
        </w:rPr>
      </w:pPr>
      <w:r>
        <w:rPr>
          <w:rFonts w:eastAsia="Montserrat"/>
        </w:rPr>
        <w:t>O Prisma é uma ferramenta (</w:t>
      </w:r>
      <w:r>
        <w:rPr>
          <w:rFonts w:eastAsia="Montserrat"/>
          <w:i/>
        </w:rPr>
        <w:t>plug-in</w:t>
      </w:r>
      <w:r>
        <w:rPr>
          <w:rFonts w:eastAsia="Montserrat"/>
        </w:rPr>
        <w:t xml:space="preserve">) automatizada para a realização de caracterização de imóveis através da utilização de </w:t>
      </w:r>
      <w:r>
        <w:rPr>
          <w:rFonts w:eastAsia="Montserrat"/>
          <w:i/>
        </w:rPr>
        <w:t>software</w:t>
      </w:r>
      <w:r>
        <w:rPr>
          <w:rFonts w:eastAsia="Montserrat"/>
        </w:rPr>
        <w:t xml:space="preserve"> livre de geoprocessamento. Além de criar uma rotina automatizada, essa ferramenta possibilitará ao usuário uma série de interpretações referentes à sobreposição ou não de Imóveis da União frente a diferentes fontes de dados. </w:t>
      </w:r>
    </w:p>
    <w:p w14:paraId="11C4ED40" w14:textId="77777777" w:rsidR="00C74F07" w:rsidRDefault="00000000" w:rsidP="00C74F07">
      <w:pPr>
        <w:rPr>
          <w:rFonts w:eastAsia="Montserrat"/>
        </w:rPr>
      </w:pPr>
      <w:r>
        <w:rPr>
          <w:rFonts w:eastAsia="Montserrat"/>
        </w:rPr>
        <w:t>Como resultado final, espera-se que seja gerado em um mesmo documento, um relatório síntese, um mapa da camada analisada e, um memorial descritivo.</w:t>
      </w:r>
    </w:p>
    <w:p w14:paraId="3D9B14E5" w14:textId="4BFFCB6D" w:rsidR="00814E95" w:rsidRPr="009D0BF6" w:rsidRDefault="00000000" w:rsidP="004232C8">
      <w:pPr>
        <w:pStyle w:val="Ttulo"/>
        <w:numPr>
          <w:ilvl w:val="0"/>
          <w:numId w:val="17"/>
        </w:numPr>
        <w:rPr>
          <w:rFonts w:eastAsia="Montserrat"/>
        </w:rPr>
      </w:pPr>
      <w:bookmarkStart w:id="3" w:name="_Toc111805176"/>
      <w:r>
        <w:t>Observações importantes</w:t>
      </w:r>
      <w:bookmarkEnd w:id="3"/>
    </w:p>
    <w:p w14:paraId="3028522D" w14:textId="1B33AD26" w:rsidR="00814E95" w:rsidRDefault="00000000" w:rsidP="00F779EB">
      <w:pPr>
        <w:rPr>
          <w:rFonts w:eastAsia="Montserrat"/>
        </w:rPr>
      </w:pPr>
      <w:r>
        <w:rPr>
          <w:rFonts w:eastAsia="Montserrat"/>
        </w:rPr>
        <w:t xml:space="preserve">O </w:t>
      </w:r>
      <w:r>
        <w:rPr>
          <w:rFonts w:eastAsia="Montserrat"/>
          <w:i/>
        </w:rPr>
        <w:t>plug-in</w:t>
      </w:r>
      <w:r>
        <w:rPr>
          <w:rFonts w:eastAsia="Montserrat"/>
        </w:rPr>
        <w:t xml:space="preserve"> Prisma se encontra estável e funcional</w:t>
      </w:r>
      <w:r w:rsidR="00867988">
        <w:rPr>
          <w:rFonts w:eastAsia="Montserrat"/>
          <w:lang w:val="ia-Latn-001"/>
        </w:rPr>
        <w:t xml:space="preserve"> </w:t>
      </w:r>
      <w:r w:rsidR="00CB7F9E">
        <w:rPr>
          <w:rFonts w:eastAsia="Montserrat"/>
        </w:rPr>
        <w:t>em todas as versões do software QGIS</w:t>
      </w:r>
      <w:r w:rsidR="00A05E5E">
        <w:rPr>
          <w:rFonts w:eastAsia="Montserrat"/>
        </w:rPr>
        <w:t>, não sendo mais necessário baixar externamente</w:t>
      </w:r>
      <w:r w:rsidR="000E5EED">
        <w:rPr>
          <w:rFonts w:eastAsia="Montserrat"/>
        </w:rPr>
        <w:t>.</w:t>
      </w:r>
    </w:p>
    <w:p w14:paraId="15E562A4" w14:textId="77777777" w:rsidR="00814E95" w:rsidRDefault="00000000" w:rsidP="00105C4C">
      <w:pPr>
        <w:rPr>
          <w:rFonts w:eastAsia="Montserrat"/>
        </w:rPr>
      </w:pPr>
      <w:r>
        <w:rPr>
          <w:rFonts w:eastAsia="Montserrat"/>
        </w:rPr>
        <w:t xml:space="preserve">Achou algum </w:t>
      </w:r>
      <w:r>
        <w:rPr>
          <w:rFonts w:eastAsia="Montserrat"/>
          <w:i/>
        </w:rPr>
        <w:t>bug</w:t>
      </w:r>
      <w:r>
        <w:rPr>
          <w:rFonts w:eastAsia="Montserrat"/>
        </w:rPr>
        <w:t>/erro ou possuir sugestão? Conte-nos!</w:t>
      </w:r>
    </w:p>
    <w:p w14:paraId="09642177" w14:textId="53225BB8" w:rsidR="00814E95" w:rsidRPr="00864AF1" w:rsidRDefault="00000000" w:rsidP="00105C4C">
      <w:pPr>
        <w:rPr>
          <w:rFonts w:eastAsia="Montserrat"/>
        </w:rPr>
      </w:pPr>
      <w:r>
        <w:rPr>
          <w:rFonts w:eastAsia="Montserrat"/>
        </w:rPr>
        <w:t xml:space="preserve">Link do formulário: </w:t>
      </w:r>
      <w:hyperlink r:id="rId12">
        <w:r>
          <w:rPr>
            <w:rFonts w:eastAsia="Montserrat"/>
            <w:b/>
            <w:color w:val="1155CC"/>
            <w:u w:val="single"/>
          </w:rPr>
          <w:t>bit.ly/</w:t>
        </w:r>
        <w:proofErr w:type="spellStart"/>
        <w:r>
          <w:rPr>
            <w:rFonts w:eastAsia="Montserrat"/>
            <w:b/>
            <w:color w:val="1155CC"/>
            <w:u w:val="single"/>
          </w:rPr>
          <w:t>prisma_forms</w:t>
        </w:r>
        <w:proofErr w:type="spellEnd"/>
      </w:hyperlink>
      <w:bookmarkStart w:id="4" w:name="_jttpch1fkixo" w:colFirst="0" w:colLast="0"/>
      <w:bookmarkEnd w:id="4"/>
    </w:p>
    <w:p w14:paraId="6636DBC6" w14:textId="4D5EC88D" w:rsidR="00814E95" w:rsidRDefault="00000000" w:rsidP="004232C8">
      <w:pPr>
        <w:pStyle w:val="Ttulo"/>
        <w:numPr>
          <w:ilvl w:val="0"/>
          <w:numId w:val="17"/>
        </w:numPr>
      </w:pPr>
      <w:bookmarkStart w:id="5" w:name="_Toc111805177"/>
      <w:r>
        <w:t>Instalação</w:t>
      </w:r>
      <w:bookmarkEnd w:id="5"/>
    </w:p>
    <w:p w14:paraId="619A166A" w14:textId="77777777" w:rsidR="00814E95" w:rsidRDefault="00000000" w:rsidP="00864AF1">
      <w:pPr>
        <w:rPr>
          <w:rFonts w:eastAsia="Montserrat"/>
        </w:rPr>
      </w:pPr>
      <w:r>
        <w:rPr>
          <w:rFonts w:eastAsia="Montserrat"/>
          <w:color w:val="FF0000"/>
        </w:rPr>
        <w:tab/>
      </w:r>
      <w:r>
        <w:rPr>
          <w:rFonts w:eastAsia="Montserrat"/>
        </w:rPr>
        <w:t>O processo de instalação e utilização a seguir são referentes ao estado mais atual do programa, podendo haver novas alterações e versões do manual e do Prisma futuramente.</w:t>
      </w:r>
    </w:p>
    <w:p w14:paraId="45570EC7" w14:textId="51DED215" w:rsidR="00814E95" w:rsidRDefault="005459CA" w:rsidP="00C579DD">
      <w:pPr>
        <w:rPr>
          <w:rFonts w:eastAsia="Montserrat"/>
        </w:rPr>
      </w:pPr>
      <w:r>
        <w:rPr>
          <w:rFonts w:eastAsia="Montserrat"/>
        </w:rPr>
        <w:t>O</w:t>
      </w:r>
      <w:r w:rsidR="00337E38">
        <w:rPr>
          <w:rFonts w:eastAsia="Montserrat"/>
        </w:rPr>
        <w:t xml:space="preserve"> Prisma já vem disponível nos diretorios do software, para acessa-lo e instala-lo, devemos ir </w:t>
      </w:r>
      <w:r w:rsidR="00B87953">
        <w:rPr>
          <w:rFonts w:eastAsia="Montserrat"/>
        </w:rPr>
        <w:t>em Complementos -&gt; Gerenciar e Instalar Complementos… -&gt;</w:t>
      </w:r>
      <w:r>
        <w:rPr>
          <w:rFonts w:eastAsia="Montserrat"/>
        </w:rPr>
        <w:t>Tudo</w:t>
      </w:r>
      <w:r w:rsidR="00337E38">
        <w:rPr>
          <w:rFonts w:eastAsia="Montserrat"/>
        </w:rPr>
        <w:t>.</w:t>
      </w:r>
    </w:p>
    <w:p w14:paraId="5F18F008" w14:textId="5144BB90" w:rsidR="00337E38" w:rsidRPr="00337E38" w:rsidRDefault="00B83827" w:rsidP="00C579DD">
      <w:pPr>
        <w:rPr>
          <w:rFonts w:eastAsia="Montserrat"/>
        </w:rPr>
      </w:pPr>
      <w:r>
        <w:rPr>
          <w:noProof/>
        </w:rPr>
        <w:lastRenderedPageBreak/>
        <mc:AlternateContent>
          <mc:Choice Requires="wps">
            <w:drawing>
              <wp:anchor distT="0" distB="0" distL="114300" distR="114300" simplePos="0" relativeHeight="251717632" behindDoc="0" locked="0" layoutInCell="1" allowOverlap="1" wp14:anchorId="227303E0" wp14:editId="50E4134F">
                <wp:simplePos x="0" y="0"/>
                <wp:positionH relativeFrom="margin">
                  <wp:align>right</wp:align>
                </wp:positionH>
                <wp:positionV relativeFrom="paragraph">
                  <wp:posOffset>4656862</wp:posOffset>
                </wp:positionV>
                <wp:extent cx="5733415" cy="635"/>
                <wp:effectExtent l="0" t="0" r="635" b="0"/>
                <wp:wrapTopAndBottom/>
                <wp:docPr id="66" name="Caixa de Texto 66"/>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67A6F247" w14:textId="1AE029B0" w:rsidR="00B87953" w:rsidRPr="004C53D4" w:rsidRDefault="00B87953" w:rsidP="00C64BBC">
                            <w:pPr>
                              <w:pStyle w:val="Legenda"/>
                              <w:rPr>
                                <w:rFonts w:ascii="Montserrat" w:eastAsia="Montserrat" w:hAnsi="Montserrat" w:cs="Montserrat"/>
                                <w:b/>
                                <w:noProof/>
                                <w:sz w:val="30"/>
                                <w:szCs w:val="30"/>
                              </w:rPr>
                            </w:pPr>
                            <w:r>
                              <w:t xml:space="preserve">Figura </w:t>
                            </w:r>
                            <w:r w:rsidR="00575F75">
                              <w:t>1</w:t>
                            </w:r>
                            <w:r>
                              <w:t xml:space="preserve">: Acessando o Prisma pelo menu </w:t>
                            </w:r>
                            <w:r w:rsidR="00DA0019">
                              <w:t>“</w:t>
                            </w:r>
                            <w:r>
                              <w:t>Complemento</w:t>
                            </w:r>
                            <w:r w:rsidR="00DA0019">
                              <w:t>”</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303E0" id="Caixa de Texto 66" o:spid="_x0000_s1027" type="#_x0000_t202" style="position:absolute;left:0;text-align:left;margin-left:400.25pt;margin-top:366.7pt;width:451.45pt;height:.05pt;z-index:251717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" stroked="f">
                <v:textbox style="mso-fit-shape-to-text:t" inset="0,0,0,0">
                  <w:txbxContent>
                    <w:p w14:paraId="67A6F247" w14:textId="1AE029B0" w:rsidR="00B87953" w:rsidRPr="004C53D4" w:rsidRDefault="00B87953" w:rsidP="00C64BBC">
                      <w:pPr>
                        <w:pStyle w:val="Legenda"/>
                        <w:rPr>
                          <w:rFonts w:ascii="Montserrat" w:eastAsia="Montserrat" w:hAnsi="Montserrat" w:cs="Montserrat"/>
                          <w:b/>
                          <w:noProof/>
                          <w:sz w:val="30"/>
                          <w:szCs w:val="30"/>
                        </w:rPr>
                      </w:pPr>
                      <w:r>
                        <w:t xml:space="preserve">Figura </w:t>
                      </w:r>
                      <w:r w:rsidR="00575F75">
                        <w:t>1</w:t>
                      </w:r>
                      <w:r>
                        <w:t xml:space="preserve">: Acessando o Prisma pelo menu </w:t>
                      </w:r>
                      <w:r w:rsidR="00DA0019">
                        <w:t>“</w:t>
                      </w:r>
                      <w:r>
                        <w:t>Complemento</w:t>
                      </w:r>
                      <w:r w:rsidR="00DA0019">
                        <w:t>”</w:t>
                      </w:r>
                      <w:r>
                        <w:rPr>
                          <w:noProof/>
                        </w:rPr>
                        <w:t>.</w:t>
                      </w:r>
                    </w:p>
                  </w:txbxContent>
                </v:textbox>
                <w10:wrap type="topAndBottom" anchorx="margin"/>
              </v:shape>
            </w:pict>
          </mc:Fallback>
        </mc:AlternateContent>
      </w:r>
      <w:r w:rsidR="00337E38">
        <w:rPr>
          <w:rFonts w:eastAsia="Montserrat"/>
          <w:noProof/>
        </w:rPr>
        <mc:AlternateContent>
          <mc:Choice Requires="wpg">
            <w:drawing>
              <wp:anchor distT="0" distB="0" distL="114300" distR="114300" simplePos="0" relativeHeight="251683840" behindDoc="0" locked="0" layoutInCell="1" allowOverlap="1" wp14:anchorId="726DCBF6" wp14:editId="6323BCEF">
                <wp:simplePos x="0" y="0"/>
                <wp:positionH relativeFrom="margin">
                  <wp:posOffset>-88087</wp:posOffset>
                </wp:positionH>
                <wp:positionV relativeFrom="paragraph">
                  <wp:posOffset>1359383</wp:posOffset>
                </wp:positionV>
                <wp:extent cx="5730875" cy="3327400"/>
                <wp:effectExtent l="0" t="0" r="3175" b="6350"/>
                <wp:wrapTopAndBottom/>
                <wp:docPr id="51" name="Agrupar 51"/>
                <wp:cNvGraphicFramePr/>
                <a:graphic xmlns:a="http://schemas.openxmlformats.org/drawingml/2006/main">
                  <a:graphicData uri="http://schemas.microsoft.com/office/word/2010/wordprocessingGroup">
                    <wpg:wgp>
                      <wpg:cNvGrpSpPr/>
                      <wpg:grpSpPr>
                        <a:xfrm>
                          <a:off x="0" y="0"/>
                          <a:ext cx="5730875" cy="3327400"/>
                          <a:chOff x="0" y="-9525"/>
                          <a:chExt cx="5730875" cy="3327400"/>
                        </a:xfrm>
                      </wpg:grpSpPr>
                      <pic:pic xmlns:pic="http://schemas.openxmlformats.org/drawingml/2006/picture">
                        <pic:nvPicPr>
                          <pic:cNvPr id="38" name="image19.png" descr="Interface gráfica do usuário, Texto, Aplicativo&#10;&#10;Descrição gerada automaticamente"/>
                          <pic:cNvPicPr/>
                        </pic:nvPicPr>
                        <pic:blipFill>
                          <a:blip r:embed="rId13">
                            <a:extLst>
                              <a:ext uri="{28A0092B-C50C-407E-A947-70E740481C1C}">
                                <a14:useLocalDpi xmlns:a14="http://schemas.microsoft.com/office/drawing/2010/main" val="0"/>
                              </a:ext>
                            </a:extLst>
                          </a:blip>
                          <a:srcRect/>
                          <a:stretch>
                            <a:fillRect/>
                          </a:stretch>
                        </pic:blipFill>
                        <pic:spPr>
                          <a:xfrm>
                            <a:off x="0" y="-9525"/>
                            <a:ext cx="5730875" cy="3327400"/>
                          </a:xfrm>
                          <a:prstGeom prst="rect">
                            <a:avLst/>
                          </a:prstGeom>
                          <a:ln/>
                        </pic:spPr>
                      </pic:pic>
                      <wps:wsp>
                        <wps:cNvPr id="3" name="Seta: para a Direita 3"/>
                        <wps:cNvSpPr/>
                        <wps:spPr>
                          <a:xfrm>
                            <a:off x="828675" y="1685925"/>
                            <a:ext cx="661988" cy="330994"/>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0E15D023" w14:textId="77777777" w:rsidR="00814E95" w:rsidRDefault="00814E95">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w14:anchorId="726DCBF6" id="Agrupar 51" o:spid="_x0000_s1028" style="position:absolute;left:0;text-align:left;margin-left:-6.95pt;margin-top:107.05pt;width:451.25pt;height:262pt;z-index:251683840;mso-position-horizontal-relative:margin" coordorigin=",-95" coordsize="57308,33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9.png" o:spid="_x0000_s1029" type="#_x0000_t75" alt="Interface gráfica do usuário, Texto, Aplicativo&#10;&#10;Descrição gerada automaticamente" style="position:absolute;top:-95;width:57308;height:33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">
                  <v:imagedata r:id="rId14" o:title="Interface gráfica do usuário, Texto, Aplicativo&#10;&#10;Descrição gerada automaticamen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3" o:spid="_x0000_s1030" type="#_x0000_t13" style="position:absolute;left:8286;top:16859;width:6620;height:3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" fillcolor="red">
                  <v:stroke startarrowwidth="narrow" startarrowlength="short" endarrowwidth="narrow" endarrowlength="short" joinstyle="round"/>
                  <v:textbox inset="2.53958mm,2.53958mm,2.53958mm,2.53958mm">
                    <w:txbxContent>
                      <w:p w14:paraId="0E15D023" w14:textId="77777777" w:rsidR="00814E95" w:rsidRDefault="00814E95">
                        <w:pPr>
                          <w:spacing w:line="240" w:lineRule="auto"/>
                          <w:textDirection w:val="btLr"/>
                        </w:pPr>
                      </w:p>
                    </w:txbxContent>
                  </v:textbox>
                </v:shape>
                <w10:wrap type="topAndBottom" anchorx="margin"/>
              </v:group>
            </w:pict>
          </mc:Fallback>
        </mc:AlternateContent>
      </w:r>
      <w:r w:rsidR="00337E38">
        <w:rPr>
          <w:rFonts w:eastAsia="Montserrat"/>
        </w:rPr>
        <w:t>Após isso, um novo ícone aparecerá na barra de ferramentas, na parte superior</w:t>
      </w:r>
      <w:r w:rsidR="00CB4B92">
        <w:rPr>
          <w:rFonts w:eastAsia="Montserrat"/>
        </w:rPr>
        <w:t xml:space="preserve"> (Figura 2)</w:t>
      </w:r>
      <w:r w:rsidR="00337E38">
        <w:rPr>
          <w:rFonts w:eastAsia="Montserrat"/>
        </w:rPr>
        <w:t>. Caso seja a primeira vez executando, clique nele e ele solicitará que as dependencias sejam instaladas</w:t>
      </w:r>
      <w:r w:rsidR="00CB4B92">
        <w:rPr>
          <w:rFonts w:eastAsia="Montserrat"/>
        </w:rPr>
        <w:t xml:space="preserve"> (Figura 3)</w:t>
      </w:r>
      <w:r w:rsidR="00337E38">
        <w:rPr>
          <w:rFonts w:eastAsia="Montserrat"/>
        </w:rPr>
        <w:t>. Um terminal de comando será aberto e, depois que todo o processo de instalação seja completo automaticamente, fechado. O QGIS solicitará que ele seja reiniciado, feche o software e abra-o novamente, manualmente e, pronto! Prisma ja está pronto para ser usado!</w:t>
      </w:r>
    </w:p>
    <w:p w14:paraId="078F4F24" w14:textId="2514288D" w:rsidR="0004138B" w:rsidRDefault="0004138B" w:rsidP="0004138B">
      <w:pPr>
        <w:ind w:firstLine="0"/>
        <w:rPr>
          <w:rFonts w:ascii="Montserrat" w:eastAsia="Montserrat" w:hAnsi="Montserrat" w:cs="Montserrat"/>
        </w:rPr>
      </w:pPr>
    </w:p>
    <w:p w14:paraId="5673EF4F" w14:textId="7D38EEBD" w:rsidR="00575F75" w:rsidRPr="00CB4B92" w:rsidRDefault="00CB4B92" w:rsidP="00330EA3">
      <w:pPr>
        <w:ind w:firstLine="0"/>
        <w:rPr>
          <w:ins w:id="6" w:author="Caio Moura" w:date="2022-12-06T11:29:00Z"/>
          <w:rFonts w:ascii="Montserrat" w:eastAsia="Montserrat" w:hAnsi="Montserrat" w:cs="Montserrat"/>
        </w:rPr>
      </w:pPr>
      <w:bookmarkStart w:id="7" w:name="_Toc111802030"/>
      <w:ins w:id="8" w:author="Caio Moura" w:date="2022-12-06T11:35:00Z">
        <w:r>
          <w:rPr>
            <w:noProof/>
          </w:rPr>
          <mc:AlternateContent>
            <mc:Choice Requires="wps">
              <w:drawing>
                <wp:anchor distT="0" distB="0" distL="114300" distR="114300" simplePos="0" relativeHeight="251758592" behindDoc="0" locked="0" layoutInCell="1" allowOverlap="1" wp14:anchorId="50ECE946" wp14:editId="362D1D1B">
                  <wp:simplePos x="0" y="0"/>
                  <wp:positionH relativeFrom="margin">
                    <wp:align>right</wp:align>
                  </wp:positionH>
                  <wp:positionV relativeFrom="paragraph">
                    <wp:posOffset>895426</wp:posOffset>
                  </wp:positionV>
                  <wp:extent cx="5733415" cy="635"/>
                  <wp:effectExtent l="0" t="0" r="635" b="0"/>
                  <wp:wrapTopAndBottom/>
                  <wp:docPr id="92" name="Caixa de Texto 92"/>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2468C53A" w14:textId="09971E90" w:rsidR="00CB4B92" w:rsidRPr="00F779EB" w:rsidRDefault="00CB4B92" w:rsidP="00C64BBC">
                              <w:pPr>
                                <w:pStyle w:val="Legenda"/>
                                <w:rPr>
                                  <w:rFonts w:eastAsia="Montserrat"/>
                                  <w:noProof/>
                                </w:rPr>
                              </w:pPr>
                              <w:r>
                                <w:rPr>
                                  <w:rFonts w:eastAsia="Montserrat"/>
                                  <w:noProof/>
                                </w:rPr>
                                <w:t>Figura 2: Novo icone do Prisma na barra de ferramentas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CE946" id="Caixa de Texto 92" o:spid="_x0000_s1031" type="#_x0000_t202" style="position:absolute;left:0;text-align:left;margin-left:400.25pt;margin-top:70.5pt;width:451.45pt;height:.05pt;z-index:251758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C73GwIAAD8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bTj5MZZ5Jit9N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" stroked="f">
                  <v:textbox style="mso-fit-shape-to-text:t" inset="0,0,0,0">
                    <w:txbxContent>
                      <w:p w14:paraId="2468C53A" w14:textId="09971E90" w:rsidR="00CB4B92" w:rsidRPr="00F779EB" w:rsidRDefault="00CB4B92" w:rsidP="00C64BBC">
                        <w:pPr>
                          <w:pStyle w:val="Legenda"/>
                          <w:rPr>
                            <w:rFonts w:eastAsia="Montserrat"/>
                            <w:noProof/>
                          </w:rPr>
                        </w:pPr>
                        <w:r>
                          <w:rPr>
                            <w:rFonts w:eastAsia="Montserrat"/>
                            <w:noProof/>
                          </w:rPr>
                          <w:t>Figura 2: Novo icone do Prisma na barra de ferramentas</w:t>
                        </w:r>
                      </w:p>
                    </w:txbxContent>
                  </v:textbox>
                  <w10:wrap type="topAndBottom" anchorx="margin"/>
                </v:shape>
              </w:pict>
            </mc:Fallback>
          </mc:AlternateContent>
        </w:r>
      </w:ins>
      <w:ins w:id="9" w:author="Caio Moura" w:date="2022-12-06T11:28:00Z">
        <w:r w:rsidR="00575F75">
          <w:rPr>
            <w:noProof/>
          </w:rPr>
          <mc:AlternateContent>
            <mc:Choice Requires="wps">
              <w:drawing>
                <wp:anchor distT="0" distB="0" distL="114300" distR="114300" simplePos="0" relativeHeight="251756544" behindDoc="0" locked="0" layoutInCell="1" allowOverlap="1" wp14:anchorId="3F2A25E0" wp14:editId="461D27CA">
                  <wp:simplePos x="0" y="0"/>
                  <wp:positionH relativeFrom="column">
                    <wp:posOffset>4498848</wp:posOffset>
                  </wp:positionH>
                  <wp:positionV relativeFrom="paragraph">
                    <wp:posOffset>284023</wp:posOffset>
                  </wp:positionV>
                  <wp:extent cx="661988" cy="330994"/>
                  <wp:effectExtent l="0" t="0" r="0" b="0"/>
                  <wp:wrapNone/>
                  <wp:docPr id="90" name="Seta: para a Direita 90"/>
                  <wp:cNvGraphicFramePr/>
                  <a:graphic xmlns:a="http://schemas.openxmlformats.org/drawingml/2006/main">
                    <a:graphicData uri="http://schemas.microsoft.com/office/word/2010/wordprocessingShape">
                      <wps:wsp>
                        <wps:cNvSpPr/>
                        <wps:spPr>
                          <a:xfrm>
                            <a:off x="0" y="0"/>
                            <a:ext cx="661988" cy="330994"/>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479E2A30" w14:textId="77777777" w:rsidR="00575F75" w:rsidRDefault="00575F75" w:rsidP="00575F75">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F2A25E0" id="Seta: para a Direita 90" o:spid="_x0000_s1032" type="#_x0000_t13" style="position:absolute;left:0;text-align:left;margin-left:354.25pt;margin-top:22.35pt;width:52.15pt;height:26.0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" fillcolor="red">
                  <v:stroke startarrowwidth="narrow" startarrowlength="short" endarrowwidth="narrow" endarrowlength="short" joinstyle="round"/>
                  <v:textbox inset="2.53958mm,2.53958mm,2.53958mm,2.53958mm">
                    <w:txbxContent>
                      <w:p w14:paraId="479E2A30" w14:textId="77777777" w:rsidR="00575F75" w:rsidRDefault="00575F75" w:rsidP="00575F75">
                        <w:pPr>
                          <w:spacing w:line="240" w:lineRule="auto"/>
                          <w:textDirection w:val="btLr"/>
                        </w:pPr>
                      </w:p>
                    </w:txbxContent>
                  </v:textbox>
                </v:shape>
              </w:pict>
            </mc:Fallback>
          </mc:AlternateContent>
        </w:r>
        <w:r w:rsidR="00575F75">
          <w:rPr>
            <w:noProof/>
          </w:rPr>
          <w:drawing>
            <wp:inline distT="0" distB="0" distL="0" distR="0" wp14:anchorId="638420C3" wp14:editId="535A00EC">
              <wp:extent cx="5733415" cy="714375"/>
              <wp:effectExtent l="0" t="0" r="635" b="9525"/>
              <wp:docPr id="89" name="Imagem 8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m 89" descr="Interface gráfica do usuário, Aplicativo&#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3415" cy="714375"/>
                      </a:xfrm>
                      <a:prstGeom prst="rect">
                        <a:avLst/>
                      </a:prstGeom>
                      <a:noFill/>
                      <a:ln>
                        <a:noFill/>
                      </a:ln>
                    </pic:spPr>
                  </pic:pic>
                </a:graphicData>
              </a:graphic>
            </wp:inline>
          </w:drawing>
        </w:r>
      </w:ins>
    </w:p>
    <w:p w14:paraId="4E12E040" w14:textId="0C2BB60F" w:rsidR="00575F75" w:rsidRDefault="006A7AD8" w:rsidP="00330EA3">
      <w:pPr>
        <w:ind w:firstLine="0"/>
        <w:rPr>
          <w:rFonts w:ascii="Montserrat" w:eastAsia="Montserrat" w:hAnsi="Montserrat" w:cs="Montserrat"/>
        </w:rPr>
      </w:pPr>
      <w:ins w:id="10" w:author="Caio Moura" w:date="2022-12-06T11:28:00Z">
        <w:r>
          <w:rPr>
            <w:noProof/>
          </w:rPr>
          <mc:AlternateContent>
            <mc:Choice Requires="wps">
              <w:drawing>
                <wp:anchor distT="0" distB="0" distL="114300" distR="114300" simplePos="0" relativeHeight="251762688" behindDoc="0" locked="0" layoutInCell="1" allowOverlap="1" wp14:anchorId="0EB2936A" wp14:editId="24AD3D32">
                  <wp:simplePos x="0" y="0"/>
                  <wp:positionH relativeFrom="column">
                    <wp:posOffset>2876550</wp:posOffset>
                  </wp:positionH>
                  <wp:positionV relativeFrom="paragraph">
                    <wp:posOffset>1212850</wp:posOffset>
                  </wp:positionV>
                  <wp:extent cx="661988" cy="330994"/>
                  <wp:effectExtent l="0" t="0" r="0" b="0"/>
                  <wp:wrapNone/>
                  <wp:docPr id="49" name="Seta: para a Direita 49"/>
                  <wp:cNvGraphicFramePr/>
                  <a:graphic xmlns:a="http://schemas.openxmlformats.org/drawingml/2006/main">
                    <a:graphicData uri="http://schemas.microsoft.com/office/word/2010/wordprocessingShape">
                      <wps:wsp>
                        <wps:cNvSpPr/>
                        <wps:spPr>
                          <a:xfrm>
                            <a:off x="0" y="0"/>
                            <a:ext cx="661988" cy="330994"/>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072AE47B" w14:textId="77777777" w:rsidR="006A7AD8" w:rsidRDefault="006A7AD8" w:rsidP="006A7AD8">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EB2936A" id="Seta: para a Direita 49" o:spid="_x0000_s1033" type="#_x0000_t13" style="position:absolute;left:0;text-align:left;margin-left:226.5pt;margin-top:95.5pt;width:52.15pt;height:26.0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" fillcolor="red">
                  <v:stroke startarrowwidth="narrow" startarrowlength="short" endarrowwidth="narrow" endarrowlength="short" joinstyle="round"/>
                  <v:textbox inset="2.53958mm,2.53958mm,2.53958mm,2.53958mm">
                    <w:txbxContent>
                      <w:p w14:paraId="072AE47B" w14:textId="77777777" w:rsidR="006A7AD8" w:rsidRDefault="006A7AD8" w:rsidP="006A7AD8">
                        <w:pPr>
                          <w:spacing w:line="240" w:lineRule="auto"/>
                          <w:textDirection w:val="btLr"/>
                        </w:pPr>
                      </w:p>
                    </w:txbxContent>
                  </v:textbox>
                </v:shape>
              </w:pict>
            </mc:Fallback>
          </mc:AlternateContent>
        </w:r>
      </w:ins>
      <w:ins w:id="11" w:author="Caio Moura" w:date="2022-12-06T11:35:00Z">
        <w:r w:rsidR="00CB4B92">
          <w:rPr>
            <w:noProof/>
          </w:rPr>
          <mc:AlternateContent>
            <mc:Choice Requires="wps">
              <w:drawing>
                <wp:anchor distT="0" distB="0" distL="114300" distR="114300" simplePos="0" relativeHeight="251760640" behindDoc="0" locked="0" layoutInCell="1" allowOverlap="1" wp14:anchorId="590164F3" wp14:editId="163AD4E5">
                  <wp:simplePos x="0" y="0"/>
                  <wp:positionH relativeFrom="margin">
                    <wp:align>right</wp:align>
                  </wp:positionH>
                  <wp:positionV relativeFrom="paragraph">
                    <wp:posOffset>2084527</wp:posOffset>
                  </wp:positionV>
                  <wp:extent cx="5733415" cy="635"/>
                  <wp:effectExtent l="0" t="0" r="635" b="0"/>
                  <wp:wrapTopAndBottom/>
                  <wp:docPr id="93" name="Caixa de Texto 93"/>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166972FD" w14:textId="0C4A3E76" w:rsidR="00CB4B92" w:rsidRPr="00CB4B92" w:rsidRDefault="00CB4B92" w:rsidP="00C64BBC">
                              <w:pPr>
                                <w:pStyle w:val="Legenda"/>
                                <w:rPr>
                                  <w:rFonts w:eastAsia="Montserrat"/>
                                  <w:noProof/>
                                </w:rPr>
                              </w:pPr>
                              <w:r>
                                <w:rPr>
                                  <w:rFonts w:eastAsia="Montserrat"/>
                                  <w:noProof/>
                                </w:rPr>
                                <w:t>Figura 3: Solicitação de Download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164F3" id="Caixa de Texto 93" o:spid="_x0000_s1034" type="#_x0000_t202" style="position:absolute;left:0;text-align:left;margin-left:400.25pt;margin-top:164.15pt;width:451.45pt;height:.05pt;z-index:251760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ZhGGgIAAD8EAAAOAAAAZHJzL2Uyb0RvYy54bWysU02P2jAQvVfqf7B8L4Gl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ezT9Ppx8mMM0m+2+ks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" stroked="f">
                  <v:textbox style="mso-fit-shape-to-text:t" inset="0,0,0,0">
                    <w:txbxContent>
                      <w:p w14:paraId="166972FD" w14:textId="0C4A3E76" w:rsidR="00CB4B92" w:rsidRPr="00CB4B92" w:rsidRDefault="00CB4B92" w:rsidP="00C64BBC">
                        <w:pPr>
                          <w:pStyle w:val="Legenda"/>
                          <w:rPr>
                            <w:rFonts w:eastAsia="Montserrat"/>
                            <w:noProof/>
                          </w:rPr>
                        </w:pPr>
                        <w:r>
                          <w:rPr>
                            <w:rFonts w:eastAsia="Montserrat"/>
                            <w:noProof/>
                          </w:rPr>
                          <w:t>Figura 3: Solicitação de Download</w:t>
                        </w:r>
                      </w:p>
                    </w:txbxContent>
                  </v:textbox>
                  <w10:wrap type="topAndBottom" anchorx="margin"/>
                </v:shape>
              </w:pict>
            </mc:Fallback>
          </mc:AlternateContent>
        </w:r>
      </w:ins>
      <w:commentRangeStart w:id="12"/>
      <w:ins w:id="13" w:author="Caio Moura" w:date="2022-12-06T11:28:00Z">
        <w:r w:rsidR="00575F75">
          <w:rPr>
            <w:noProof/>
          </w:rPr>
          <w:drawing>
            <wp:inline distT="0" distB="0" distL="0" distR="0" wp14:anchorId="38F2A855" wp14:editId="492A8827">
              <wp:extent cx="5731824" cy="1557655"/>
              <wp:effectExtent l="0" t="0" r="2540" b="4445"/>
              <wp:docPr id="91" name="Imagem 91"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m 91" descr="Interface gráfica do usuário, Aplicativo, Word&#10;&#10;Descrição gerada automa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t="8677" b="17417"/>
                      <a:stretch/>
                    </pic:blipFill>
                    <pic:spPr bwMode="auto">
                      <a:xfrm>
                        <a:off x="0" y="0"/>
                        <a:ext cx="5733415" cy="1558087"/>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12"/>
      <w:ins w:id="14" w:author="Caio Moura" w:date="2022-12-06T11:41:00Z">
        <w:r w:rsidR="005E7F73">
          <w:rPr>
            <w:rStyle w:val="Refdecomentrio"/>
          </w:rPr>
          <w:commentReference w:id="12"/>
        </w:r>
      </w:ins>
    </w:p>
    <w:p w14:paraId="258C9E26" w14:textId="216AB299" w:rsidR="00CB4B92" w:rsidRDefault="00CB4B92" w:rsidP="00330EA3">
      <w:pPr>
        <w:ind w:firstLine="0"/>
        <w:rPr>
          <w:rFonts w:ascii="Montserrat" w:eastAsia="Montserrat" w:hAnsi="Montserrat" w:cs="Montserrat"/>
        </w:rPr>
      </w:pPr>
    </w:p>
    <w:p w14:paraId="0968DED7" w14:textId="77777777" w:rsidR="00CB4B92" w:rsidRPr="00B87953" w:rsidRDefault="00CB4B92" w:rsidP="00330EA3">
      <w:pPr>
        <w:ind w:firstLine="0"/>
        <w:rPr>
          <w:ins w:id="15" w:author="Caio Moura" w:date="2022-12-06T11:28:00Z"/>
          <w:rFonts w:ascii="Montserrat" w:eastAsia="Montserrat" w:hAnsi="Montserrat" w:cs="Montserrat"/>
        </w:rPr>
      </w:pPr>
    </w:p>
    <w:p w14:paraId="0CDDB803" w14:textId="134D195B" w:rsidR="00814E95" w:rsidRPr="00330EA3" w:rsidRDefault="00000000" w:rsidP="004232C8">
      <w:pPr>
        <w:pStyle w:val="Ttulo"/>
        <w:numPr>
          <w:ilvl w:val="0"/>
          <w:numId w:val="17"/>
        </w:numPr>
        <w:rPr>
          <w:rFonts w:ascii="Montserrat" w:eastAsia="Montserrat" w:hAnsi="Montserrat" w:cs="Montserrat"/>
        </w:rPr>
      </w:pPr>
      <w:bookmarkStart w:id="16" w:name="_Toc111805178"/>
      <w:bookmarkEnd w:id="7"/>
      <w:r>
        <w:t>Configuração e cadastramento</w:t>
      </w:r>
      <w:bookmarkEnd w:id="16"/>
    </w:p>
    <w:p w14:paraId="30E8FF77" w14:textId="54E75C46" w:rsidR="00814E95" w:rsidRDefault="00000000" w:rsidP="004079D4">
      <w:pPr>
        <w:rPr>
          <w:rFonts w:eastAsia="Montserrat"/>
        </w:rPr>
      </w:pPr>
      <w:r>
        <w:rPr>
          <w:rFonts w:eastAsia="Montserrat"/>
        </w:rPr>
        <w:t xml:space="preserve">Para adicionarmos novos bancos de dados e/ou </w:t>
      </w:r>
      <w:proofErr w:type="spellStart"/>
      <w:r>
        <w:rPr>
          <w:rFonts w:eastAsia="Montserrat"/>
          <w:i/>
        </w:rPr>
        <w:t>shapefiles</w:t>
      </w:r>
      <w:proofErr w:type="spellEnd"/>
      <w:r>
        <w:rPr>
          <w:rFonts w:eastAsia="Montserrat"/>
          <w:i/>
        </w:rPr>
        <w:t xml:space="preserve"> </w:t>
      </w:r>
      <w:r>
        <w:rPr>
          <w:rFonts w:eastAsia="Montserrat"/>
        </w:rPr>
        <w:t>para realizar as comparações, após abrir o Prisma, devemos ir em “Configurações”</w:t>
      </w:r>
      <w:r w:rsidR="00801AC5">
        <w:rPr>
          <w:rFonts w:eastAsia="Montserrat"/>
        </w:rPr>
        <w:t xml:space="preserve"> (Figura 4)</w:t>
      </w:r>
      <w:r>
        <w:rPr>
          <w:rFonts w:eastAsia="Montserrat"/>
        </w:rPr>
        <w:t>.</w:t>
      </w:r>
      <w:r w:rsidR="00C579DD" w:rsidRPr="00C579DD">
        <w:rPr>
          <w:rFonts w:eastAsia="Montserrat"/>
          <w:b/>
          <w:noProof/>
          <w:sz w:val="30"/>
          <w:szCs w:val="30"/>
        </w:rPr>
        <w:t xml:space="preserve"> </w:t>
      </w:r>
    </w:p>
    <w:p w14:paraId="759D50CB" w14:textId="3454890E" w:rsidR="00814E95" w:rsidRDefault="00DA0019">
      <w:pPr>
        <w:rPr>
          <w:rFonts w:ascii="Montserrat" w:eastAsia="Montserrat" w:hAnsi="Montserrat" w:cs="Montserrat"/>
        </w:rPr>
      </w:pPr>
      <w:r>
        <w:rPr>
          <w:noProof/>
        </w:rPr>
        <mc:AlternateContent>
          <mc:Choice Requires="wps">
            <w:drawing>
              <wp:anchor distT="0" distB="0" distL="114300" distR="114300" simplePos="0" relativeHeight="251719680" behindDoc="0" locked="0" layoutInCell="1" allowOverlap="1" wp14:anchorId="654DEDB8" wp14:editId="388EA990">
                <wp:simplePos x="0" y="0"/>
                <wp:positionH relativeFrom="column">
                  <wp:posOffset>304800</wp:posOffset>
                </wp:positionH>
                <wp:positionV relativeFrom="paragraph">
                  <wp:posOffset>3535680</wp:posOffset>
                </wp:positionV>
                <wp:extent cx="4972050" cy="635"/>
                <wp:effectExtent l="0" t="0" r="0" b="4445"/>
                <wp:wrapTopAndBottom/>
                <wp:docPr id="67" name="Caixa de Texto 67"/>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7C81C719" w14:textId="777B128C" w:rsidR="00DA0019" w:rsidRPr="000B1DCA" w:rsidRDefault="00DA0019" w:rsidP="00C64BBC">
                            <w:pPr>
                              <w:pStyle w:val="Legenda"/>
                              <w:rPr>
                                <w:rFonts w:ascii="Montserrat" w:eastAsia="Montserrat" w:hAnsi="Montserrat" w:cs="Montserrat"/>
                                <w:noProof/>
                                <w:szCs w:val="24"/>
                              </w:rPr>
                            </w:pPr>
                            <w:r>
                              <w:t xml:space="preserve">Figura </w:t>
                            </w:r>
                            <w:fldSimple w:instr=" SEQ Figura \* ARABIC ">
                              <w:r w:rsidR="00FF6F44">
                                <w:rPr>
                                  <w:noProof/>
                                </w:rPr>
                                <w:t>4</w:t>
                              </w:r>
                            </w:fldSimple>
                            <w:r>
                              <w:t>: Tela inicial do Prisma com o modulo de configuração em evidência.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4DEDB8" id="Caixa de Texto 67" o:spid="_x0000_s1035" type="#_x0000_t202" style="position:absolute;left:0;text-align:left;margin-left:24pt;margin-top:278.4pt;width:391.5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kpkGgIAAD8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4Pn27m0ysKSYpdv7+K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" stroked="f">
                <v:textbox style="mso-fit-shape-to-text:t" inset="0,0,0,0">
                  <w:txbxContent>
                    <w:p w14:paraId="7C81C719" w14:textId="777B128C" w:rsidR="00DA0019" w:rsidRPr="000B1DCA" w:rsidRDefault="00DA0019" w:rsidP="00C64BBC">
                      <w:pPr>
                        <w:pStyle w:val="Legenda"/>
                        <w:rPr>
                          <w:rFonts w:ascii="Montserrat" w:eastAsia="Montserrat" w:hAnsi="Montserrat" w:cs="Montserrat"/>
                          <w:noProof/>
                          <w:szCs w:val="24"/>
                        </w:rPr>
                      </w:pPr>
                      <w:r>
                        <w:t xml:space="preserve">Figura </w:t>
                      </w:r>
                      <w:fldSimple w:instr=" SEQ Figura \* ARABIC ">
                        <w:r w:rsidR="00FF6F44">
                          <w:rPr>
                            <w:noProof/>
                          </w:rPr>
                          <w:t>4</w:t>
                        </w:r>
                      </w:fldSimple>
                      <w:r>
                        <w:t>: Tela inicial do Prisma com o modulo de configuração em evidência.</w:t>
                      </w:r>
                    </w:p>
                  </w:txbxContent>
                </v:textbox>
                <w10:wrap type="topAndBottom"/>
              </v:shape>
            </w:pict>
          </mc:Fallback>
        </mc:AlternateContent>
      </w:r>
      <w:r w:rsidR="004079D4">
        <w:rPr>
          <w:rFonts w:ascii="Montserrat" w:eastAsia="Montserrat" w:hAnsi="Montserrat" w:cs="Montserrat"/>
          <w:noProof/>
        </w:rPr>
        <mc:AlternateContent>
          <mc:Choice Requires="wpg">
            <w:drawing>
              <wp:anchor distT="0" distB="0" distL="114300" distR="114300" simplePos="0" relativeHeight="251687936" behindDoc="0" locked="0" layoutInCell="1" allowOverlap="1" wp14:anchorId="0CBECC71" wp14:editId="733B8FD1">
                <wp:simplePos x="0" y="0"/>
                <wp:positionH relativeFrom="column">
                  <wp:posOffset>1647825</wp:posOffset>
                </wp:positionH>
                <wp:positionV relativeFrom="paragraph">
                  <wp:posOffset>219710</wp:posOffset>
                </wp:positionV>
                <wp:extent cx="2306320" cy="3261995"/>
                <wp:effectExtent l="0" t="0" r="0" b="0"/>
                <wp:wrapTopAndBottom/>
                <wp:docPr id="52" name="Agrupar 52"/>
                <wp:cNvGraphicFramePr/>
                <a:graphic xmlns:a="http://schemas.openxmlformats.org/drawingml/2006/main">
                  <a:graphicData uri="http://schemas.microsoft.com/office/word/2010/wordprocessingGroup">
                    <wpg:wgp>
                      <wpg:cNvGrpSpPr/>
                      <wpg:grpSpPr>
                        <a:xfrm>
                          <a:off x="0" y="0"/>
                          <a:ext cx="2306320" cy="3261995"/>
                          <a:chOff x="0" y="0"/>
                          <a:chExt cx="2306320" cy="3261995"/>
                        </a:xfrm>
                      </wpg:grpSpPr>
                      <pic:pic xmlns:pic="http://schemas.openxmlformats.org/drawingml/2006/picture">
                        <pic:nvPicPr>
                          <pic:cNvPr id="42" name="image6.png"/>
                          <pic:cNvPicPr/>
                        </pic:nvPicPr>
                        <pic:blipFill>
                          <a:blip r:embed="rId21">
                            <a:extLst>
                              <a:ext uri="{28A0092B-C50C-407E-A947-70E740481C1C}">
                                <a14:useLocalDpi xmlns:a14="http://schemas.microsoft.com/office/drawing/2010/main" val="0"/>
                              </a:ext>
                            </a:extLst>
                          </a:blip>
                          <a:srcRect/>
                          <a:stretch>
                            <a:fillRect/>
                          </a:stretch>
                        </pic:blipFill>
                        <pic:spPr>
                          <a:xfrm>
                            <a:off x="295275" y="0"/>
                            <a:ext cx="2011045" cy="3261995"/>
                          </a:xfrm>
                          <a:prstGeom prst="rect">
                            <a:avLst/>
                          </a:prstGeom>
                          <a:ln/>
                        </pic:spPr>
                      </pic:pic>
                      <wps:wsp>
                        <wps:cNvPr id="13" name="Seta: para a Direita 13"/>
                        <wps:cNvSpPr/>
                        <wps:spPr>
                          <a:xfrm>
                            <a:off x="0" y="2733675"/>
                            <a:ext cx="661988" cy="330994"/>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7457E1EB" w14:textId="77777777" w:rsidR="00814E95" w:rsidRDefault="00814E95">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w14:anchorId="0CBECC71" id="Agrupar 52" o:spid="_x0000_s1036" style="position:absolute;left:0;text-align:left;margin-left:129.75pt;margin-top:17.3pt;width:181.6pt;height:256.85pt;z-index:251687936" coordsize="23063,32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">
                <v:shape id="image6.png" o:spid="_x0000_s1037" type="#_x0000_t75" style="position:absolute;left:2952;width:20111;height:32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">
                  <v:imagedata r:id="rId22" o:title=""/>
                </v:shape>
                <v:shape id="Seta: para a Direita 13" o:spid="_x0000_s1038" type="#_x0000_t13" style="position:absolute;top:27336;width:6619;height:3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" fillcolor="red">
                  <v:stroke startarrowwidth="narrow" startarrowlength="short" endarrowwidth="narrow" endarrowlength="short" joinstyle="round"/>
                  <v:textbox inset="2.53958mm,2.53958mm,2.53958mm,2.53958mm">
                    <w:txbxContent>
                      <w:p w14:paraId="7457E1EB" w14:textId="77777777" w:rsidR="00814E95" w:rsidRDefault="00814E95">
                        <w:pPr>
                          <w:spacing w:line="240" w:lineRule="auto"/>
                          <w:textDirection w:val="btLr"/>
                        </w:pPr>
                      </w:p>
                    </w:txbxContent>
                  </v:textbox>
                </v:shape>
                <w10:wrap type="topAndBottom"/>
              </v:group>
            </w:pict>
          </mc:Fallback>
        </mc:AlternateContent>
      </w:r>
    </w:p>
    <w:p w14:paraId="16B23EF1" w14:textId="77777777" w:rsidR="00814E95" w:rsidRDefault="00814E95" w:rsidP="004079D4">
      <w:pPr>
        <w:ind w:firstLine="0"/>
        <w:rPr>
          <w:rFonts w:ascii="Montserrat" w:eastAsia="Montserrat" w:hAnsi="Montserrat" w:cs="Montserrat"/>
          <w:b/>
          <w:sz w:val="30"/>
          <w:szCs w:val="30"/>
        </w:rPr>
      </w:pPr>
    </w:p>
    <w:p w14:paraId="4F257260" w14:textId="40DF5C59" w:rsidR="00814E95" w:rsidRDefault="00000000" w:rsidP="005C34E6">
      <w:pPr>
        <w:rPr>
          <w:rFonts w:eastAsia="Montserrat"/>
        </w:rPr>
      </w:pPr>
      <w:r>
        <w:rPr>
          <w:rFonts w:eastAsia="Montserrat"/>
        </w:rPr>
        <w:t>Para o cadastramento de banco de dados, devemos preencher os seguintes campos</w:t>
      </w:r>
      <w:r w:rsidR="00176253">
        <w:rPr>
          <w:rFonts w:eastAsia="Montserrat"/>
        </w:rPr>
        <w:t xml:space="preserve"> (Figura 5)</w:t>
      </w:r>
      <w:r>
        <w:rPr>
          <w:rFonts w:eastAsia="Montserrat"/>
        </w:rPr>
        <w:t>:</w:t>
      </w:r>
    </w:p>
    <w:p w14:paraId="6AA1AA02" w14:textId="77777777" w:rsidR="00814E95" w:rsidRDefault="00814E95" w:rsidP="005C34E6">
      <w:pPr>
        <w:rPr>
          <w:rFonts w:eastAsia="Montserrat"/>
        </w:rPr>
      </w:pPr>
    </w:p>
    <w:p w14:paraId="57040676" w14:textId="77777777" w:rsidR="00814E95" w:rsidRDefault="00000000" w:rsidP="00A94BF2">
      <w:pPr>
        <w:rPr>
          <w:rFonts w:eastAsia="Montserrat"/>
        </w:rPr>
      </w:pPr>
      <w:r>
        <w:rPr>
          <w:rFonts w:eastAsia="Montserrat"/>
          <w:b/>
        </w:rPr>
        <w:t>Nome</w:t>
      </w:r>
      <w:r>
        <w:rPr>
          <w:rFonts w:eastAsia="Montserrat"/>
        </w:rPr>
        <w:t>: Nome fantasia para se referir a este novo banco de dados;</w:t>
      </w:r>
    </w:p>
    <w:p w14:paraId="5078C0BF" w14:textId="77777777" w:rsidR="00814E95" w:rsidRDefault="00000000" w:rsidP="00A94BF2">
      <w:pPr>
        <w:rPr>
          <w:rFonts w:eastAsia="Montserrat"/>
        </w:rPr>
      </w:pPr>
      <w:r>
        <w:rPr>
          <w:rFonts w:eastAsia="Montserrat"/>
          <w:b/>
        </w:rPr>
        <w:t>Host:</w:t>
      </w:r>
      <w:r>
        <w:rPr>
          <w:rFonts w:eastAsia="Montserrat"/>
        </w:rPr>
        <w:t xml:space="preserve"> Onde este banco de dados se encontra. Endereço de IP/Host;</w:t>
      </w:r>
    </w:p>
    <w:p w14:paraId="43873E19" w14:textId="77777777" w:rsidR="00814E95" w:rsidRDefault="00000000" w:rsidP="00A94BF2">
      <w:pPr>
        <w:rPr>
          <w:rFonts w:eastAsia="Montserrat"/>
        </w:rPr>
      </w:pPr>
      <w:r>
        <w:rPr>
          <w:rFonts w:eastAsia="Montserrat"/>
          <w:b/>
        </w:rPr>
        <w:t>Porta:</w:t>
      </w:r>
      <w:r>
        <w:rPr>
          <w:rFonts w:eastAsia="Montserrat"/>
        </w:rPr>
        <w:t xml:space="preserve"> Porta do banco de dados;</w:t>
      </w:r>
    </w:p>
    <w:p w14:paraId="36660F56" w14:textId="77777777" w:rsidR="00814E95" w:rsidRDefault="00000000" w:rsidP="00A94BF2">
      <w:pPr>
        <w:rPr>
          <w:rFonts w:eastAsia="Montserrat"/>
        </w:rPr>
      </w:pPr>
      <w:r>
        <w:rPr>
          <w:rFonts w:eastAsia="Montserrat"/>
          <w:b/>
        </w:rPr>
        <w:t xml:space="preserve">Base da dados: </w:t>
      </w:r>
      <w:r>
        <w:rPr>
          <w:rFonts w:eastAsia="Montserrat"/>
        </w:rPr>
        <w:t>O nome que se encontra na base de dados referência;</w:t>
      </w:r>
    </w:p>
    <w:p w14:paraId="0467304F" w14:textId="77777777" w:rsidR="00814E95" w:rsidRDefault="00000000" w:rsidP="00A94BF2">
      <w:pPr>
        <w:rPr>
          <w:rFonts w:eastAsia="Montserrat"/>
        </w:rPr>
      </w:pPr>
      <w:r>
        <w:rPr>
          <w:rFonts w:eastAsia="Montserrat"/>
          <w:b/>
        </w:rPr>
        <w:t>Órgão responsável:</w:t>
      </w:r>
      <w:r>
        <w:rPr>
          <w:rFonts w:eastAsia="Montserrat"/>
        </w:rPr>
        <w:t xml:space="preserve"> Responsável pelos dados em questão;</w:t>
      </w:r>
    </w:p>
    <w:p w14:paraId="05B506EB" w14:textId="4EE02792" w:rsidR="00814E95" w:rsidRDefault="00000000" w:rsidP="00A94BF2">
      <w:pPr>
        <w:rPr>
          <w:rFonts w:eastAsia="Montserrat"/>
        </w:rPr>
      </w:pPr>
      <w:r>
        <w:rPr>
          <w:rFonts w:eastAsia="Montserrat"/>
          <w:b/>
        </w:rPr>
        <w:lastRenderedPageBreak/>
        <w:t>Período de Referência e Data de Aquisição:</w:t>
      </w:r>
      <w:r>
        <w:rPr>
          <w:rFonts w:eastAsia="Montserrat"/>
        </w:rPr>
        <w:t xml:space="preserve"> Informações temporais dos dados</w:t>
      </w:r>
    </w:p>
    <w:p w14:paraId="0CD70C0A" w14:textId="30958D95" w:rsidR="00814E95" w:rsidRDefault="00000000" w:rsidP="00A94BF2">
      <w:pPr>
        <w:rPr>
          <w:rFonts w:eastAsia="Montserrat"/>
        </w:rPr>
      </w:pPr>
      <w:r>
        <w:rPr>
          <w:rFonts w:eastAsia="Montserrat"/>
          <w:b/>
        </w:rPr>
        <w:t>Usuário:</w:t>
      </w:r>
      <w:r>
        <w:rPr>
          <w:rFonts w:eastAsia="Montserrat"/>
        </w:rPr>
        <w:t xml:space="preserve"> Usuário para acesso ao banco de dados;</w:t>
      </w:r>
    </w:p>
    <w:p w14:paraId="30F5849F" w14:textId="2A2A1487" w:rsidR="00814E95" w:rsidRDefault="00000000" w:rsidP="00A94BF2">
      <w:pPr>
        <w:rPr>
          <w:rFonts w:eastAsia="Montserrat"/>
        </w:rPr>
      </w:pPr>
      <w:r>
        <w:rPr>
          <w:rFonts w:eastAsia="Montserrat"/>
          <w:b/>
        </w:rPr>
        <w:t>Senha:</w:t>
      </w:r>
      <w:r>
        <w:rPr>
          <w:rFonts w:eastAsia="Montserrat"/>
        </w:rPr>
        <w:t xml:space="preserve"> Senha para acesso ao banco de dados;</w:t>
      </w:r>
    </w:p>
    <w:p w14:paraId="14ABAD2B" w14:textId="4E01F7EC" w:rsidR="00814E95" w:rsidRDefault="00000000" w:rsidP="00A94BF2">
      <w:pPr>
        <w:rPr>
          <w:rFonts w:eastAsia="Montserrat"/>
        </w:rPr>
      </w:pPr>
      <w:r>
        <w:rPr>
          <w:rFonts w:eastAsia="Montserrat"/>
          <w:b/>
        </w:rPr>
        <w:t>Descrição:</w:t>
      </w:r>
      <w:r>
        <w:rPr>
          <w:rFonts w:eastAsia="Montserrat"/>
        </w:rPr>
        <w:t xml:space="preserve"> Demais informações a serem acrescentadas a este banco de dados.</w:t>
      </w:r>
      <w:r>
        <w:rPr>
          <w:rFonts w:eastAsia="Montserrat"/>
        </w:rPr>
        <w:tab/>
      </w:r>
    </w:p>
    <w:p w14:paraId="191F0AC3" w14:textId="6F787BB7" w:rsidR="00814E95" w:rsidRDefault="003621D4" w:rsidP="005C34E6">
      <w:pPr>
        <w:rPr>
          <w:rFonts w:eastAsia="Montserrat"/>
        </w:rPr>
      </w:pPr>
      <w:r>
        <w:rPr>
          <w:noProof/>
        </w:rPr>
        <mc:AlternateContent>
          <mc:Choice Requires="wps">
            <w:drawing>
              <wp:anchor distT="0" distB="0" distL="114300" distR="114300" simplePos="0" relativeHeight="251721728" behindDoc="0" locked="0" layoutInCell="1" allowOverlap="1" wp14:anchorId="7C2F110A" wp14:editId="70A89543">
                <wp:simplePos x="0" y="0"/>
                <wp:positionH relativeFrom="column">
                  <wp:posOffset>-343535</wp:posOffset>
                </wp:positionH>
                <wp:positionV relativeFrom="paragraph">
                  <wp:posOffset>4489450</wp:posOffset>
                </wp:positionV>
                <wp:extent cx="6419850" cy="635"/>
                <wp:effectExtent l="0" t="0" r="0" b="0"/>
                <wp:wrapTopAndBottom/>
                <wp:docPr id="68" name="Caixa de Texto 68"/>
                <wp:cNvGraphicFramePr/>
                <a:graphic xmlns:a="http://schemas.openxmlformats.org/drawingml/2006/main">
                  <a:graphicData uri="http://schemas.microsoft.com/office/word/2010/wordprocessingShape">
                    <wps:wsp>
                      <wps:cNvSpPr txBox="1"/>
                      <wps:spPr>
                        <a:xfrm>
                          <a:off x="0" y="0"/>
                          <a:ext cx="6419850" cy="635"/>
                        </a:xfrm>
                        <a:prstGeom prst="rect">
                          <a:avLst/>
                        </a:prstGeom>
                        <a:solidFill>
                          <a:prstClr val="white"/>
                        </a:solidFill>
                        <a:ln>
                          <a:noFill/>
                        </a:ln>
                      </wps:spPr>
                      <wps:txbx>
                        <w:txbxContent>
                          <w:p w14:paraId="25A93319" w14:textId="4A3EEADA" w:rsidR="003621D4" w:rsidRPr="00EB61F5" w:rsidRDefault="003621D4" w:rsidP="00C64BBC">
                            <w:pPr>
                              <w:pStyle w:val="Legenda"/>
                              <w:rPr>
                                <w:rFonts w:eastAsia="Montserrat"/>
                                <w:noProof/>
                                <w:szCs w:val="24"/>
                              </w:rPr>
                            </w:pPr>
                            <w:r>
                              <w:t xml:space="preserve">Figura </w:t>
                            </w:r>
                            <w:fldSimple w:instr=" SEQ Figura \* ARABIC ">
                              <w:r w:rsidR="00FF6F44">
                                <w:rPr>
                                  <w:noProof/>
                                </w:rPr>
                                <w:t>5</w:t>
                              </w:r>
                            </w:fldSimple>
                            <w:r>
                              <w:t>: Exemplo de como cadastrar um novo banco de dados</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F110A" id="Caixa de Texto 68" o:spid="_x0000_s1039" type="#_x0000_t202" style="position:absolute;left:0;text-align:left;margin-left:-27.05pt;margin-top:353.5pt;width:505.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nTIGgIAAD8EAAAOAAAAZHJzL2Uyb0RvYy54bWysU8Fu2zAMvQ/YPwi6L066NW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5p9ntzTWFJMXmH6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" stroked="f">
                <v:textbox style="mso-fit-shape-to-text:t" inset="0,0,0,0">
                  <w:txbxContent>
                    <w:p w14:paraId="25A93319" w14:textId="4A3EEADA" w:rsidR="003621D4" w:rsidRPr="00EB61F5" w:rsidRDefault="003621D4" w:rsidP="00C64BBC">
                      <w:pPr>
                        <w:pStyle w:val="Legenda"/>
                        <w:rPr>
                          <w:rFonts w:eastAsia="Montserrat"/>
                          <w:noProof/>
                          <w:szCs w:val="24"/>
                        </w:rPr>
                      </w:pPr>
                      <w:r>
                        <w:t xml:space="preserve">Figura </w:t>
                      </w:r>
                      <w:fldSimple w:instr=" SEQ Figura \* ARABIC ">
                        <w:r w:rsidR="00FF6F44">
                          <w:rPr>
                            <w:noProof/>
                          </w:rPr>
                          <w:t>5</w:t>
                        </w:r>
                      </w:fldSimple>
                      <w:r>
                        <w:t>: Exemplo de como cadastrar um novo banco de dados</w:t>
                      </w:r>
                      <w:r>
                        <w:rPr>
                          <w:noProof/>
                        </w:rPr>
                        <w:t>.</w:t>
                      </w:r>
                    </w:p>
                  </w:txbxContent>
                </v:textbox>
                <w10:wrap type="topAndBottom"/>
              </v:shape>
            </w:pict>
          </mc:Fallback>
        </mc:AlternateContent>
      </w:r>
      <w:r w:rsidR="00C80242">
        <w:rPr>
          <w:rFonts w:eastAsia="Montserrat"/>
          <w:noProof/>
        </w:rPr>
        <mc:AlternateContent>
          <mc:Choice Requires="wpg">
            <w:drawing>
              <wp:anchor distT="0" distB="0" distL="114300" distR="114300" simplePos="0" relativeHeight="251697152" behindDoc="0" locked="0" layoutInCell="1" allowOverlap="1" wp14:anchorId="675B3678" wp14:editId="4F092D9A">
                <wp:simplePos x="0" y="0"/>
                <wp:positionH relativeFrom="margin">
                  <wp:align>center</wp:align>
                </wp:positionH>
                <wp:positionV relativeFrom="paragraph">
                  <wp:posOffset>699135</wp:posOffset>
                </wp:positionV>
                <wp:extent cx="6419850" cy="3733165"/>
                <wp:effectExtent l="0" t="0" r="0" b="19685"/>
                <wp:wrapTopAndBottom/>
                <wp:docPr id="53" name="Agrupar 53"/>
                <wp:cNvGraphicFramePr/>
                <a:graphic xmlns:a="http://schemas.openxmlformats.org/drawingml/2006/main">
                  <a:graphicData uri="http://schemas.microsoft.com/office/word/2010/wordprocessingGroup">
                    <wpg:wgp>
                      <wpg:cNvGrpSpPr/>
                      <wpg:grpSpPr>
                        <a:xfrm>
                          <a:off x="0" y="0"/>
                          <a:ext cx="6419850" cy="3733165"/>
                          <a:chOff x="0" y="0"/>
                          <a:chExt cx="6419850" cy="3733165"/>
                        </a:xfrm>
                      </wpg:grpSpPr>
                      <pic:pic xmlns:pic="http://schemas.openxmlformats.org/drawingml/2006/picture">
                        <pic:nvPicPr>
                          <pic:cNvPr id="37" name="image18.png" descr="Interface gráfica do usuário, Aplicativo, Email&#10;&#10;Descrição gerada automaticamente"/>
                          <pic:cNvPicPr/>
                        </pic:nvPicPr>
                        <pic:blipFill>
                          <a:blip r:embed="rId23" cstate="print">
                            <a:extLst>
                              <a:ext uri="{28A0092B-C50C-407E-A947-70E740481C1C}">
                                <a14:useLocalDpi xmlns:a14="http://schemas.microsoft.com/office/drawing/2010/main" val="0"/>
                              </a:ext>
                            </a:extLst>
                          </a:blip>
                          <a:srcRect/>
                          <a:stretch>
                            <a:fillRect/>
                          </a:stretch>
                        </pic:blipFill>
                        <pic:spPr>
                          <a:xfrm>
                            <a:off x="314325" y="190500"/>
                            <a:ext cx="2900045" cy="3542665"/>
                          </a:xfrm>
                          <a:prstGeom prst="rect">
                            <a:avLst/>
                          </a:prstGeom>
                          <a:ln/>
                        </pic:spPr>
                      </pic:pic>
                      <pic:pic xmlns:pic="http://schemas.openxmlformats.org/drawingml/2006/picture">
                        <pic:nvPicPr>
                          <pic:cNvPr id="41" name="image30.png" descr="Interface gráfica do usuário, Aplicativo, Email&#10;&#10;Descrição gerada automaticamente"/>
                          <pic:cNvPicPr/>
                        </pic:nvPicPr>
                        <pic:blipFill>
                          <a:blip r:embed="rId24" cstate="print">
                            <a:extLst>
                              <a:ext uri="{28A0092B-C50C-407E-A947-70E740481C1C}">
                                <a14:useLocalDpi xmlns:a14="http://schemas.microsoft.com/office/drawing/2010/main" val="0"/>
                              </a:ext>
                            </a:extLst>
                          </a:blip>
                          <a:srcRect/>
                          <a:stretch>
                            <a:fillRect/>
                          </a:stretch>
                        </pic:blipFill>
                        <pic:spPr>
                          <a:xfrm>
                            <a:off x="3333750" y="161925"/>
                            <a:ext cx="3086100" cy="3568700"/>
                          </a:xfrm>
                          <a:prstGeom prst="rect">
                            <a:avLst/>
                          </a:prstGeom>
                          <a:ln/>
                        </pic:spPr>
                      </pic:pic>
                      <wps:wsp>
                        <wps:cNvPr id="19" name="Seta: para a Direita 19"/>
                        <wps:cNvSpPr/>
                        <wps:spPr>
                          <a:xfrm>
                            <a:off x="5295900" y="3524250"/>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5987395C"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18" name="Seta: para a Direita 18"/>
                        <wps:cNvSpPr/>
                        <wps:spPr>
                          <a:xfrm>
                            <a:off x="4038600" y="3267075"/>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3D0772AF"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2" name="Caixa de Texto 2"/>
                        <wps:cNvSpPr txBox="1"/>
                        <wps:spPr>
                          <a:xfrm>
                            <a:off x="4314825" y="0"/>
                            <a:ext cx="1285875" cy="428625"/>
                          </a:xfrm>
                          <a:prstGeom prst="rect">
                            <a:avLst/>
                          </a:prstGeom>
                          <a:noFill/>
                          <a:ln>
                            <a:noFill/>
                          </a:ln>
                        </wps:spPr>
                        <wps:txbx>
                          <w:txbxContent>
                            <w:p w14:paraId="3B3890CF" w14:textId="77777777" w:rsidR="00814E95" w:rsidRDefault="00000000" w:rsidP="00596E70">
                              <w:pPr>
                                <w:spacing w:line="240" w:lineRule="auto"/>
                                <w:ind w:firstLine="0"/>
                                <w:textDirection w:val="btLr"/>
                              </w:pPr>
                              <w:r>
                                <w:rPr>
                                  <w:rFonts w:ascii="Montserrat" w:eastAsia="Montserrat" w:hAnsi="Montserrat" w:cs="Montserrat"/>
                                  <w:b/>
                                  <w:color w:val="FF0000"/>
                                  <w:sz w:val="28"/>
                                </w:rPr>
                                <w:t>EXEMPLO</w:t>
                              </w:r>
                            </w:p>
                          </w:txbxContent>
                        </wps:txbx>
                        <wps:bodyPr spcFirstLastPara="1" wrap="square" lIns="91425" tIns="91425" rIns="91425" bIns="91425" anchor="t" anchorCtr="0">
                          <a:noAutofit/>
                        </wps:bodyPr>
                      </wps:wsp>
                      <wps:wsp>
                        <wps:cNvPr id="23" name="Seta: para a Direita 23"/>
                        <wps:cNvSpPr/>
                        <wps:spPr>
                          <a:xfrm>
                            <a:off x="3067050" y="2028825"/>
                            <a:ext cx="490538" cy="245269"/>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6DFFD630"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16" name="Caixa de Texto 16"/>
                        <wps:cNvSpPr txBox="1"/>
                        <wps:spPr>
                          <a:xfrm>
                            <a:off x="1247775" y="28575"/>
                            <a:ext cx="1219200" cy="381000"/>
                          </a:xfrm>
                          <a:prstGeom prst="rect">
                            <a:avLst/>
                          </a:prstGeom>
                          <a:noFill/>
                          <a:ln>
                            <a:noFill/>
                          </a:ln>
                        </wps:spPr>
                        <wps:txbx>
                          <w:txbxContent>
                            <w:p w14:paraId="2BEEA58B" w14:textId="77777777" w:rsidR="00814E95" w:rsidRDefault="00000000" w:rsidP="00596E70">
                              <w:pPr>
                                <w:spacing w:line="240" w:lineRule="auto"/>
                                <w:ind w:firstLine="0"/>
                                <w:textDirection w:val="btLr"/>
                              </w:pPr>
                              <w:r>
                                <w:rPr>
                                  <w:rFonts w:ascii="Montserrat" w:eastAsia="Montserrat" w:hAnsi="Montserrat" w:cs="Montserrat"/>
                                  <w:b/>
                                  <w:color w:val="FF0000"/>
                                  <w:sz w:val="28"/>
                                </w:rPr>
                                <w:t>EXEMPLO</w:t>
                              </w:r>
                            </w:p>
                          </w:txbxContent>
                        </wps:txbx>
                        <wps:bodyPr spcFirstLastPara="1" wrap="square" lIns="91425" tIns="91425" rIns="91425" bIns="91425" anchor="t" anchorCtr="0">
                          <a:noAutofit/>
                        </wps:bodyPr>
                      </wps:wsp>
                      <wps:wsp>
                        <wps:cNvPr id="25" name="Seta: para a Direita 25"/>
                        <wps:cNvSpPr/>
                        <wps:spPr>
                          <a:xfrm>
                            <a:off x="0" y="333375"/>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3E708E2E" w14:textId="77777777" w:rsidR="00814E95" w:rsidRDefault="00814E95">
                              <w:pPr>
                                <w:spacing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w14:anchorId="675B3678" id="Agrupar 53" o:spid="_x0000_s1040" style="position:absolute;left:0;text-align:left;margin-left:0;margin-top:55.05pt;width:505.5pt;height:293.95pt;z-index:251697152;mso-position-horizontal:center;mso-position-horizontal-relative:margin" coordsize="64198,37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">
                <v:shape id="image18.png" o:spid="_x0000_s1041" type="#_x0000_t75" alt="Interface gráfica do usuário, Aplicativo, Email&#10;&#10;Descrição gerada automaticamente" style="position:absolute;left:3143;top:1905;width:29000;height:35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">
                  <v:imagedata r:id="rId25" o:title="Interface gráfica do usuário, Aplicativo, Email&#10;&#10;Descrição gerada automaticamente"/>
                </v:shape>
                <v:shape id="image30.png" o:spid="_x0000_s1042" type="#_x0000_t75" alt="Interface gráfica do usuário, Aplicativo, Email&#10;&#10;Descrição gerada automaticamente" style="position:absolute;left:33337;top:1619;width:30861;height:35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">
                  <v:imagedata r:id="rId26" o:title="Interface gráfica do usuário, Aplicativo, Email&#10;&#10;Descrição gerada automaticamente"/>
                </v:shape>
                <v:shape id="Seta: para a Direita 19" o:spid="_x0000_s1043" type="#_x0000_t13" style="position:absolute;left:52959;top:35242;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" fillcolor="red">
                  <v:stroke startarrowwidth="narrow" startarrowlength="short" endarrowwidth="narrow" endarrowlength="short" joinstyle="round"/>
                  <v:textbox inset="2.53958mm,2.53958mm,2.53958mm,2.53958mm">
                    <w:txbxContent>
                      <w:p w14:paraId="5987395C" w14:textId="77777777" w:rsidR="00814E95" w:rsidRDefault="00814E95">
                        <w:pPr>
                          <w:spacing w:line="240" w:lineRule="auto"/>
                          <w:textDirection w:val="btLr"/>
                        </w:pPr>
                      </w:p>
                    </w:txbxContent>
                  </v:textbox>
                </v:shape>
                <v:shape id="Seta: para a Direita 18" o:spid="_x0000_s1044" type="#_x0000_t13" style="position:absolute;left:40386;top:32670;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" fillcolor="red">
                  <v:stroke startarrowwidth="narrow" startarrowlength="short" endarrowwidth="narrow" endarrowlength="short" joinstyle="round"/>
                  <v:textbox inset="2.53958mm,2.53958mm,2.53958mm,2.53958mm">
                    <w:txbxContent>
                      <w:p w14:paraId="3D0772AF" w14:textId="77777777" w:rsidR="00814E95" w:rsidRDefault="00814E95">
                        <w:pPr>
                          <w:spacing w:line="240" w:lineRule="auto"/>
                          <w:textDirection w:val="btLr"/>
                        </w:pPr>
                      </w:p>
                    </w:txbxContent>
                  </v:textbox>
                </v:shape>
                <v:shape id="Caixa de Texto 2" o:spid="_x0000_s1045" type="#_x0000_t202" style="position:absolute;left:43148;width:12859;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" filled="f" stroked="f">
                  <v:textbox inset="2.53958mm,2.53958mm,2.53958mm,2.53958mm">
                    <w:txbxContent>
                      <w:p w14:paraId="3B3890CF" w14:textId="77777777" w:rsidR="00814E95" w:rsidRDefault="00000000" w:rsidP="00596E70">
                        <w:pPr>
                          <w:spacing w:line="240" w:lineRule="auto"/>
                          <w:ind w:firstLine="0"/>
                          <w:textDirection w:val="btLr"/>
                        </w:pPr>
                        <w:r>
                          <w:rPr>
                            <w:rFonts w:ascii="Montserrat" w:eastAsia="Montserrat" w:hAnsi="Montserrat" w:cs="Montserrat"/>
                            <w:b/>
                            <w:color w:val="FF0000"/>
                            <w:sz w:val="28"/>
                          </w:rPr>
                          <w:t>EXEMPLO</w:t>
                        </w:r>
                      </w:p>
                    </w:txbxContent>
                  </v:textbox>
                </v:shape>
                <v:shape id="Seta: para a Direita 23" o:spid="_x0000_s1046" type="#_x0000_t13" style="position:absolute;left:30670;top:20288;width:4905;height:2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" fillcolor="red">
                  <v:stroke startarrowwidth="narrow" startarrowlength="short" endarrowwidth="narrow" endarrowlength="short" joinstyle="round"/>
                  <v:textbox inset="2.53958mm,2.53958mm,2.53958mm,2.53958mm">
                    <w:txbxContent>
                      <w:p w14:paraId="6DFFD630" w14:textId="77777777" w:rsidR="00814E95" w:rsidRDefault="00814E95">
                        <w:pPr>
                          <w:spacing w:line="240" w:lineRule="auto"/>
                          <w:textDirection w:val="btLr"/>
                        </w:pPr>
                      </w:p>
                    </w:txbxContent>
                  </v:textbox>
                </v:shape>
                <v:shape id="Caixa de Texto 16" o:spid="_x0000_s1047" type="#_x0000_t202" style="position:absolute;left:12477;top:285;width:1219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" filled="f" stroked="f">
                  <v:textbox inset="2.53958mm,2.53958mm,2.53958mm,2.53958mm">
                    <w:txbxContent>
                      <w:p w14:paraId="2BEEA58B" w14:textId="77777777" w:rsidR="00814E95" w:rsidRDefault="00000000" w:rsidP="00596E70">
                        <w:pPr>
                          <w:spacing w:line="240" w:lineRule="auto"/>
                          <w:ind w:firstLine="0"/>
                          <w:textDirection w:val="btLr"/>
                        </w:pPr>
                        <w:r>
                          <w:rPr>
                            <w:rFonts w:ascii="Montserrat" w:eastAsia="Montserrat" w:hAnsi="Montserrat" w:cs="Montserrat"/>
                            <w:b/>
                            <w:color w:val="FF0000"/>
                            <w:sz w:val="28"/>
                          </w:rPr>
                          <w:t>EXEMPLO</w:t>
                        </w:r>
                      </w:p>
                    </w:txbxContent>
                  </v:textbox>
                </v:shape>
                <v:shape id="Seta: para a Direita 25" o:spid="_x0000_s1048" type="#_x0000_t13" style="position:absolute;top:3333;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" fillcolor="red">
                  <v:stroke startarrowwidth="narrow" startarrowlength="short" endarrowwidth="narrow" endarrowlength="short" joinstyle="round"/>
                  <v:textbox inset="2.53958mm,2.53958mm,2.53958mm,2.53958mm">
                    <w:txbxContent>
                      <w:p w14:paraId="3E708E2E" w14:textId="77777777" w:rsidR="00814E95" w:rsidRDefault="00814E95">
                        <w:pPr>
                          <w:spacing w:line="240" w:lineRule="auto"/>
                          <w:textDirection w:val="btLr"/>
                        </w:pPr>
                      </w:p>
                    </w:txbxContent>
                  </v:textbox>
                </v:shape>
                <w10:wrap type="topAndBottom" anchorx="margin"/>
              </v:group>
            </w:pict>
          </mc:Fallback>
        </mc:AlternateContent>
      </w:r>
      <w:r>
        <w:rPr>
          <w:rFonts w:eastAsia="Montserrat"/>
        </w:rPr>
        <w:t xml:space="preserve">Após o preenchimento dos dados solicitados, devemos testar a conexão para realizar a ligação com o banco de dados, e depois salvá-la. </w:t>
      </w:r>
    </w:p>
    <w:p w14:paraId="4EE56B06" w14:textId="1B50539D" w:rsidR="00814E95" w:rsidRDefault="00814E95" w:rsidP="00C80242">
      <w:pPr>
        <w:ind w:firstLine="0"/>
        <w:rPr>
          <w:rFonts w:ascii="Montserrat" w:eastAsia="Montserrat" w:hAnsi="Montserrat" w:cs="Montserrat"/>
        </w:rPr>
      </w:pPr>
    </w:p>
    <w:p w14:paraId="5247AC5B" w14:textId="2C30A173" w:rsidR="00814E95" w:rsidRDefault="00000000" w:rsidP="003621D4">
      <w:pPr>
        <w:rPr>
          <w:rFonts w:eastAsia="Montserrat"/>
        </w:rPr>
      </w:pPr>
      <w:r>
        <w:rPr>
          <w:rFonts w:eastAsia="Montserrat"/>
        </w:rPr>
        <w:t xml:space="preserve">Para checar quais camadas estão disponíveis no banco de dados, devemos ir em “Configurar Camadas”. Nesta janela </w:t>
      </w:r>
      <w:r w:rsidR="005D67D4">
        <w:rPr>
          <w:rFonts w:eastAsia="Montserrat"/>
        </w:rPr>
        <w:t xml:space="preserve">(Figura 6) </w:t>
      </w:r>
      <w:r>
        <w:rPr>
          <w:rFonts w:eastAsia="Montserrat"/>
        </w:rPr>
        <w:t>podemos definir quais camadas serão utilizadas, seu nome original e fantasia, seu tipo (ponto, linha, polígono), faixa de proximidade caso necessário, seu estilo de representação no mapa em arquivo “.</w:t>
      </w:r>
      <w:proofErr w:type="spellStart"/>
      <w:r>
        <w:rPr>
          <w:rFonts w:eastAsia="Montserrat"/>
        </w:rPr>
        <w:t>sld</w:t>
      </w:r>
      <w:proofErr w:type="spellEnd"/>
      <w:r>
        <w:rPr>
          <w:rFonts w:eastAsia="Montserrat"/>
        </w:rPr>
        <w:t>”, e observações adicionais. Lembre-se de salvar qualquer alteração.</w:t>
      </w:r>
      <w:r w:rsidR="005459CA">
        <w:rPr>
          <w:rFonts w:eastAsia="Montserrat"/>
        </w:rPr>
        <w:t xml:space="preserve"> Lembre-se que </w:t>
      </w:r>
      <w:r w:rsidR="005459CA" w:rsidRPr="00F779EB">
        <w:rPr>
          <w:rFonts w:eastAsia="Montserrat"/>
        </w:rPr>
        <w:t>camadas obrigatórias irão ser levadas em consideração em todas as comparações realizadas, independente do</w:t>
      </w:r>
      <w:r w:rsidR="005459CA">
        <w:rPr>
          <w:rFonts w:eastAsia="Montserrat"/>
        </w:rPr>
        <w:t xml:space="preserve"> </w:t>
      </w:r>
      <w:r w:rsidR="005459CA" w:rsidRPr="00F779EB">
        <w:rPr>
          <w:rFonts w:eastAsia="Montserrat"/>
        </w:rPr>
        <w:t xml:space="preserve">que for selecionado na área </w:t>
      </w:r>
      <w:r w:rsidR="005459CA">
        <w:rPr>
          <w:rFonts w:eastAsia="Montserrat"/>
        </w:rPr>
        <w:t>designada. Uma nova planta, em especial, irá ser gerada só p</w:t>
      </w:r>
      <w:r w:rsidR="00DD05A1">
        <w:rPr>
          <w:rFonts w:eastAsia="Montserrat"/>
        </w:rPr>
        <w:t>a</w:t>
      </w:r>
      <w:r w:rsidR="005459CA">
        <w:rPr>
          <w:rFonts w:eastAsia="Montserrat"/>
        </w:rPr>
        <w:t>ra ela, após o relatório síntese.</w:t>
      </w:r>
    </w:p>
    <w:p w14:paraId="22ABFD78" w14:textId="77777777" w:rsidR="00814E95" w:rsidRDefault="00814E95">
      <w:pPr>
        <w:ind w:firstLine="720"/>
        <w:rPr>
          <w:rFonts w:ascii="Montserrat" w:eastAsia="Montserrat" w:hAnsi="Montserrat" w:cs="Montserrat"/>
        </w:rPr>
      </w:pPr>
    </w:p>
    <w:p w14:paraId="3B27B957" w14:textId="00614D09" w:rsidR="00814E95" w:rsidRDefault="005D67D4">
      <w:pPr>
        <w:ind w:firstLine="720"/>
        <w:jc w:val="center"/>
        <w:rPr>
          <w:rFonts w:ascii="Montserrat" w:eastAsia="Montserrat" w:hAnsi="Montserrat" w:cs="Montserrat"/>
        </w:rPr>
      </w:pPr>
      <w:r>
        <w:rPr>
          <w:noProof/>
        </w:rPr>
        <w:lastRenderedPageBreak/>
        <mc:AlternateContent>
          <mc:Choice Requires="wps">
            <w:drawing>
              <wp:anchor distT="0" distB="0" distL="114300" distR="114300" simplePos="0" relativeHeight="251723776" behindDoc="0" locked="0" layoutInCell="1" allowOverlap="1" wp14:anchorId="188E68AB" wp14:editId="2FD50CCA">
                <wp:simplePos x="0" y="0"/>
                <wp:positionH relativeFrom="margin">
                  <wp:align>center</wp:align>
                </wp:positionH>
                <wp:positionV relativeFrom="paragraph">
                  <wp:posOffset>3644900</wp:posOffset>
                </wp:positionV>
                <wp:extent cx="4733925" cy="635"/>
                <wp:effectExtent l="0" t="0" r="9525" b="4445"/>
                <wp:wrapTopAndBottom/>
                <wp:docPr id="69" name="Caixa de Texto 69"/>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455C9218" w14:textId="60D5222A" w:rsidR="005D67D4" w:rsidRPr="00976212" w:rsidRDefault="005D67D4" w:rsidP="00C64BBC">
                            <w:pPr>
                              <w:pStyle w:val="Legenda"/>
                              <w:rPr>
                                <w:rFonts w:ascii="Montserrat" w:eastAsia="Montserrat" w:hAnsi="Montserrat" w:cs="Montserrat"/>
                                <w:noProof/>
                                <w:szCs w:val="24"/>
                              </w:rPr>
                            </w:pPr>
                            <w:r>
                              <w:t xml:space="preserve">Figura </w:t>
                            </w:r>
                            <w:fldSimple w:instr=" SEQ Figura \* ARABIC ">
                              <w:r w:rsidR="00FF6F44">
                                <w:rPr>
                                  <w:noProof/>
                                </w:rPr>
                                <w:t>6</w:t>
                              </w:r>
                            </w:fldSimple>
                            <w:r>
                              <w:t>: Tela de configuração de camadas vindas de banco de 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8E68AB" id="Caixa de Texto 69" o:spid="_x0000_s1049" type="#_x0000_t202" style="position:absolute;left:0;text-align:left;margin-left:0;margin-top:287pt;width:372.75pt;height:.05pt;z-index:2517237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" stroked="f">
                <v:textbox style="mso-fit-shape-to-text:t" inset="0,0,0,0">
                  <w:txbxContent>
                    <w:p w14:paraId="455C9218" w14:textId="60D5222A" w:rsidR="005D67D4" w:rsidRPr="00976212" w:rsidRDefault="005D67D4" w:rsidP="00C64BBC">
                      <w:pPr>
                        <w:pStyle w:val="Legenda"/>
                        <w:rPr>
                          <w:rFonts w:ascii="Montserrat" w:eastAsia="Montserrat" w:hAnsi="Montserrat" w:cs="Montserrat"/>
                          <w:noProof/>
                          <w:szCs w:val="24"/>
                        </w:rPr>
                      </w:pPr>
                      <w:r>
                        <w:t xml:space="preserve">Figura </w:t>
                      </w:r>
                      <w:fldSimple w:instr=" SEQ Figura \* ARABIC ">
                        <w:r w:rsidR="00FF6F44">
                          <w:rPr>
                            <w:noProof/>
                          </w:rPr>
                          <w:t>6</w:t>
                        </w:r>
                      </w:fldSimple>
                      <w:r>
                        <w:t>: Tela de configuração de camadas vindas de banco de dados.</w:t>
                      </w:r>
                    </w:p>
                  </w:txbxContent>
                </v:textbox>
                <w10:wrap type="topAndBottom" anchorx="margin"/>
              </v:shape>
            </w:pict>
          </mc:Fallback>
        </mc:AlternateContent>
      </w:r>
      <w:r>
        <w:rPr>
          <w:rFonts w:ascii="Montserrat" w:eastAsia="Montserrat" w:hAnsi="Montserrat" w:cs="Montserrat"/>
          <w:noProof/>
        </w:rPr>
        <w:drawing>
          <wp:anchor distT="0" distB="0" distL="114300" distR="114300" simplePos="0" relativeHeight="251698176" behindDoc="0" locked="0" layoutInCell="1" allowOverlap="1" wp14:anchorId="17F0D454" wp14:editId="2E273D58">
            <wp:simplePos x="0" y="0"/>
            <wp:positionH relativeFrom="margin">
              <wp:posOffset>638175</wp:posOffset>
            </wp:positionH>
            <wp:positionV relativeFrom="paragraph">
              <wp:posOffset>330200</wp:posOffset>
            </wp:positionV>
            <wp:extent cx="4505325" cy="3244850"/>
            <wp:effectExtent l="0" t="0" r="9525" b="0"/>
            <wp:wrapTopAndBottom/>
            <wp:docPr id="48" name="image34.png" descr="Tabela&#10;&#10;Descrição gerada automaticamente"/>
            <wp:cNvGraphicFramePr/>
            <a:graphic xmlns:a="http://schemas.openxmlformats.org/drawingml/2006/main">
              <a:graphicData uri="http://schemas.openxmlformats.org/drawingml/2006/picture">
                <pic:pic xmlns:pic="http://schemas.openxmlformats.org/drawingml/2006/picture">
                  <pic:nvPicPr>
                    <pic:cNvPr id="48" name="image34.png" descr="Tabela&#10;&#10;Descrição gerada automaticamente"/>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505325" cy="3244850"/>
                    </a:xfrm>
                    <a:prstGeom prst="rect">
                      <a:avLst/>
                    </a:prstGeom>
                    <a:ln/>
                  </pic:spPr>
                </pic:pic>
              </a:graphicData>
            </a:graphic>
            <wp14:sizeRelH relativeFrom="page">
              <wp14:pctWidth>0</wp14:pctWidth>
            </wp14:sizeRelH>
            <wp14:sizeRelV relativeFrom="page">
              <wp14:pctHeight>0</wp14:pctHeight>
            </wp14:sizeRelV>
          </wp:anchor>
        </w:drawing>
      </w:r>
    </w:p>
    <w:p w14:paraId="144E35C3" w14:textId="7EC87FB1" w:rsidR="00814E95" w:rsidRDefault="00814E95" w:rsidP="005D67D4">
      <w:pPr>
        <w:ind w:firstLine="0"/>
        <w:rPr>
          <w:rFonts w:ascii="Montserrat" w:eastAsia="Montserrat" w:hAnsi="Montserrat" w:cs="Montserrat"/>
        </w:rPr>
      </w:pPr>
    </w:p>
    <w:p w14:paraId="6F1D48FB" w14:textId="00FFD96C" w:rsidR="00814E95" w:rsidRPr="00780ADF" w:rsidRDefault="00000000" w:rsidP="00780ADF">
      <w:pPr>
        <w:rPr>
          <w:rFonts w:eastAsia="Montserrat"/>
        </w:rPr>
      </w:pPr>
      <w:r>
        <w:rPr>
          <w:rFonts w:eastAsia="Montserrat"/>
        </w:rPr>
        <w:t xml:space="preserve">Para o cadastramento de </w:t>
      </w:r>
      <w:proofErr w:type="spellStart"/>
      <w:r>
        <w:rPr>
          <w:rFonts w:eastAsia="Montserrat"/>
          <w:i/>
        </w:rPr>
        <w:t>shapefiles</w:t>
      </w:r>
      <w:proofErr w:type="spellEnd"/>
      <w:r>
        <w:rPr>
          <w:rFonts w:eastAsia="Montserrat"/>
        </w:rPr>
        <w:t>, devemos preencher os seguintes campos</w:t>
      </w:r>
      <w:r w:rsidR="00FD364E">
        <w:rPr>
          <w:rFonts w:eastAsia="Montserrat"/>
        </w:rPr>
        <w:t xml:space="preserve"> (Figura 7)</w:t>
      </w:r>
      <w:r>
        <w:rPr>
          <w:rFonts w:eastAsia="Montserrat"/>
        </w:rPr>
        <w:t>:</w:t>
      </w:r>
    </w:p>
    <w:p w14:paraId="5185A517" w14:textId="77777777" w:rsidR="00814E95" w:rsidRDefault="00000000" w:rsidP="00780ADF">
      <w:pPr>
        <w:rPr>
          <w:rFonts w:eastAsia="Montserrat"/>
        </w:rPr>
      </w:pPr>
      <w:r>
        <w:rPr>
          <w:rFonts w:eastAsia="Montserrat"/>
          <w:b/>
        </w:rPr>
        <w:t>Nome da camada</w:t>
      </w:r>
      <w:r>
        <w:rPr>
          <w:rFonts w:eastAsia="Montserrat"/>
        </w:rPr>
        <w:t>: Nome fantasia para se referir a esta nova camada;</w:t>
      </w:r>
    </w:p>
    <w:p w14:paraId="0F1B5061" w14:textId="77777777" w:rsidR="00814E95" w:rsidRDefault="00000000" w:rsidP="00780ADF">
      <w:pPr>
        <w:rPr>
          <w:rFonts w:eastAsia="Montserrat"/>
        </w:rPr>
      </w:pPr>
      <w:r>
        <w:rPr>
          <w:rFonts w:eastAsia="Montserrat"/>
          <w:b/>
        </w:rPr>
        <w:t xml:space="preserve">Caminho do </w:t>
      </w:r>
      <w:proofErr w:type="spellStart"/>
      <w:r>
        <w:rPr>
          <w:rFonts w:eastAsia="Montserrat"/>
          <w:b/>
        </w:rPr>
        <w:t>shapefile</w:t>
      </w:r>
      <w:proofErr w:type="spellEnd"/>
      <w:r>
        <w:rPr>
          <w:rFonts w:eastAsia="Montserrat"/>
          <w:b/>
        </w:rPr>
        <w:t>:</w:t>
      </w:r>
      <w:r>
        <w:rPr>
          <w:rFonts w:eastAsia="Montserrat"/>
        </w:rPr>
        <w:t xml:space="preserve"> Onde este </w:t>
      </w:r>
      <w:proofErr w:type="spellStart"/>
      <w:r>
        <w:rPr>
          <w:rFonts w:eastAsia="Montserrat"/>
          <w:i/>
        </w:rPr>
        <w:t>shapefile</w:t>
      </w:r>
      <w:proofErr w:type="spellEnd"/>
      <w:r>
        <w:rPr>
          <w:rFonts w:eastAsia="Montserrat"/>
        </w:rPr>
        <w:t xml:space="preserve"> se encontra;</w:t>
      </w:r>
    </w:p>
    <w:p w14:paraId="25E757BB" w14:textId="77777777" w:rsidR="00814E95" w:rsidRDefault="00000000" w:rsidP="00780ADF">
      <w:pPr>
        <w:rPr>
          <w:rFonts w:eastAsia="Montserrat"/>
        </w:rPr>
      </w:pPr>
      <w:r>
        <w:rPr>
          <w:rFonts w:eastAsia="Montserrat"/>
          <w:b/>
        </w:rPr>
        <w:t>Geometria:</w:t>
      </w:r>
      <w:r>
        <w:rPr>
          <w:rFonts w:eastAsia="Montserrat"/>
        </w:rPr>
        <w:t xml:space="preserve"> Seu tipo (ponto, linha, polígono);</w:t>
      </w:r>
    </w:p>
    <w:p w14:paraId="371D6724" w14:textId="77777777" w:rsidR="00814E95" w:rsidRDefault="00000000" w:rsidP="00780ADF">
      <w:pPr>
        <w:rPr>
          <w:rFonts w:eastAsia="Montserrat"/>
        </w:rPr>
      </w:pPr>
      <w:r>
        <w:rPr>
          <w:rFonts w:eastAsia="Montserrat"/>
          <w:b/>
        </w:rPr>
        <w:t xml:space="preserve">Url: </w:t>
      </w:r>
      <w:r>
        <w:rPr>
          <w:rFonts w:eastAsia="Montserrat"/>
        </w:rPr>
        <w:t xml:space="preserve">Link de </w:t>
      </w:r>
      <w:r>
        <w:rPr>
          <w:rFonts w:eastAsia="Montserrat"/>
          <w:i/>
        </w:rPr>
        <w:t>download</w:t>
      </w:r>
      <w:r>
        <w:rPr>
          <w:rFonts w:eastAsia="Montserrat"/>
        </w:rPr>
        <w:t>;</w:t>
      </w:r>
    </w:p>
    <w:p w14:paraId="7E0AB17B" w14:textId="77777777" w:rsidR="00814E95" w:rsidRDefault="00000000" w:rsidP="00780ADF">
      <w:pPr>
        <w:rPr>
          <w:rFonts w:eastAsia="Montserrat"/>
        </w:rPr>
      </w:pPr>
      <w:r>
        <w:rPr>
          <w:rFonts w:eastAsia="Montserrat"/>
          <w:b/>
        </w:rPr>
        <w:t>Estilo:</w:t>
      </w:r>
      <w:r>
        <w:rPr>
          <w:rFonts w:eastAsia="Montserrat"/>
        </w:rPr>
        <w:t xml:space="preserve"> Caminho onde arquivo “.</w:t>
      </w:r>
      <w:proofErr w:type="spellStart"/>
      <w:r>
        <w:rPr>
          <w:rFonts w:eastAsia="Montserrat"/>
        </w:rPr>
        <w:t>sld</w:t>
      </w:r>
      <w:proofErr w:type="spellEnd"/>
      <w:r>
        <w:rPr>
          <w:rFonts w:eastAsia="Montserrat"/>
        </w:rPr>
        <w:t>” se encontra;</w:t>
      </w:r>
    </w:p>
    <w:p w14:paraId="7B47C0FA" w14:textId="77777777" w:rsidR="00814E95" w:rsidRDefault="00000000" w:rsidP="00780ADF">
      <w:pPr>
        <w:rPr>
          <w:rFonts w:eastAsia="Montserrat"/>
        </w:rPr>
      </w:pPr>
      <w:r>
        <w:rPr>
          <w:rFonts w:eastAsia="Montserrat"/>
          <w:b/>
        </w:rPr>
        <w:t>Órgão responsável:</w:t>
      </w:r>
      <w:r>
        <w:rPr>
          <w:rFonts w:eastAsia="Montserrat"/>
        </w:rPr>
        <w:t xml:space="preserve"> Responsável pelos dado em questão;</w:t>
      </w:r>
    </w:p>
    <w:p w14:paraId="0AC33C6C" w14:textId="77777777" w:rsidR="00814E95" w:rsidRDefault="00000000" w:rsidP="00780ADF">
      <w:pPr>
        <w:rPr>
          <w:rFonts w:eastAsia="Montserrat"/>
        </w:rPr>
      </w:pPr>
      <w:r>
        <w:rPr>
          <w:rFonts w:eastAsia="Montserrat"/>
          <w:b/>
        </w:rPr>
        <w:t>Período de Referência e Data de Aquisição:</w:t>
      </w:r>
      <w:r>
        <w:rPr>
          <w:rFonts w:eastAsia="Montserrat"/>
        </w:rPr>
        <w:t xml:space="preserve"> Informações temporais do dado;</w:t>
      </w:r>
    </w:p>
    <w:p w14:paraId="7EF1A99D" w14:textId="77777777" w:rsidR="00814E95" w:rsidRDefault="00000000" w:rsidP="00780ADF">
      <w:pPr>
        <w:rPr>
          <w:rFonts w:eastAsia="Montserrat"/>
        </w:rPr>
      </w:pPr>
      <w:r>
        <w:rPr>
          <w:rFonts w:eastAsia="Montserrat"/>
          <w:b/>
        </w:rPr>
        <w:t>Descrição:</w:t>
      </w:r>
      <w:r>
        <w:rPr>
          <w:rFonts w:eastAsia="Montserrat"/>
        </w:rPr>
        <w:t xml:space="preserve"> Demais informações a serem acrescentadas a este </w:t>
      </w:r>
      <w:proofErr w:type="spellStart"/>
      <w:r>
        <w:rPr>
          <w:rFonts w:eastAsia="Montserrat"/>
        </w:rPr>
        <w:t>shapefile</w:t>
      </w:r>
      <w:proofErr w:type="spellEnd"/>
      <w:r>
        <w:rPr>
          <w:rFonts w:eastAsia="Montserrat"/>
        </w:rPr>
        <w:t>.</w:t>
      </w:r>
    </w:p>
    <w:p w14:paraId="1804D696" w14:textId="77777777" w:rsidR="00814E95" w:rsidRDefault="00000000" w:rsidP="00780ADF">
      <w:pPr>
        <w:rPr>
          <w:rFonts w:eastAsia="Montserrat"/>
        </w:rPr>
      </w:pPr>
      <w:r>
        <w:rPr>
          <w:rFonts w:eastAsia="Montserrat"/>
          <w:b/>
        </w:rPr>
        <w:t xml:space="preserve">Faixa de proximidade: </w:t>
      </w:r>
      <w:r>
        <w:rPr>
          <w:rFonts w:eastAsia="Montserrat"/>
        </w:rPr>
        <w:t>Informação caso necessário, em metros.</w:t>
      </w:r>
    </w:p>
    <w:p w14:paraId="0CA8F75C" w14:textId="77777777" w:rsidR="00814E95" w:rsidRDefault="00814E95" w:rsidP="00780ADF">
      <w:pPr>
        <w:rPr>
          <w:rFonts w:eastAsia="Montserrat"/>
        </w:rPr>
      </w:pPr>
    </w:p>
    <w:p w14:paraId="4926471C" w14:textId="77777777" w:rsidR="00814E95" w:rsidRDefault="00000000" w:rsidP="00780ADF">
      <w:pPr>
        <w:rPr>
          <w:rFonts w:eastAsia="Montserrat"/>
        </w:rPr>
      </w:pPr>
      <w:r>
        <w:rPr>
          <w:rFonts w:eastAsia="Montserrat"/>
        </w:rPr>
        <w:t xml:space="preserve">Após o preenchimento dos dados solicitados, devemos salvá-la. </w:t>
      </w:r>
    </w:p>
    <w:p w14:paraId="5C82C9F9" w14:textId="22B265E0" w:rsidR="00814E95" w:rsidRDefault="00AE7621">
      <w:pPr>
        <w:rPr>
          <w:rFonts w:ascii="Montserrat" w:eastAsia="Montserrat" w:hAnsi="Montserrat" w:cs="Montserrat"/>
        </w:rPr>
      </w:pPr>
      <w:r>
        <w:rPr>
          <w:rFonts w:ascii="Montserrat" w:eastAsia="Montserrat" w:hAnsi="Montserrat" w:cs="Montserrat"/>
          <w:noProof/>
        </w:rPr>
        <w:lastRenderedPageBreak/>
        <mc:AlternateContent>
          <mc:Choice Requires="wps">
            <w:drawing>
              <wp:anchor distT="114300" distB="114300" distL="114300" distR="114300" simplePos="0" relativeHeight="251656192" behindDoc="0" locked="0" layoutInCell="1" hidden="0" allowOverlap="1" wp14:anchorId="62D0E698" wp14:editId="050E5B4C">
                <wp:simplePos x="0" y="0"/>
                <wp:positionH relativeFrom="margin">
                  <wp:posOffset>3533140</wp:posOffset>
                </wp:positionH>
                <wp:positionV relativeFrom="margin">
                  <wp:posOffset>276225</wp:posOffset>
                </wp:positionV>
                <wp:extent cx="1971675" cy="342900"/>
                <wp:effectExtent l="0" t="0" r="0" b="0"/>
                <wp:wrapNone/>
                <wp:docPr id="9" name="Caixa de Texto 9"/>
                <wp:cNvGraphicFramePr/>
                <a:graphic xmlns:a="http://schemas.openxmlformats.org/drawingml/2006/main">
                  <a:graphicData uri="http://schemas.microsoft.com/office/word/2010/wordprocessingShape">
                    <wps:wsp>
                      <wps:cNvSpPr txBox="1"/>
                      <wps:spPr>
                        <a:xfrm>
                          <a:off x="0" y="0"/>
                          <a:ext cx="1971675" cy="342900"/>
                        </a:xfrm>
                        <a:prstGeom prst="rect">
                          <a:avLst/>
                        </a:prstGeom>
                        <a:noFill/>
                        <a:ln>
                          <a:noFill/>
                        </a:ln>
                      </wps:spPr>
                      <wps:txbx>
                        <w:txbxContent>
                          <w:p w14:paraId="0F61F213" w14:textId="77777777" w:rsidR="00814E95" w:rsidRDefault="00000000">
                            <w:pPr>
                              <w:spacing w:line="240" w:lineRule="auto"/>
                              <w:textDirection w:val="btLr"/>
                            </w:pPr>
                            <w:r>
                              <w:rPr>
                                <w:rFonts w:ascii="Montserrat" w:eastAsia="Montserrat" w:hAnsi="Montserrat" w:cs="Montserrat"/>
                                <w:b/>
                                <w:color w:val="FF0000"/>
                                <w:sz w:val="28"/>
                              </w:rPr>
                              <w:t>EXEMPLO</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62D0E698" id="Caixa de Texto 9" o:spid="_x0000_s1050" type="#_x0000_t202" style="position:absolute;left:0;text-align:left;margin-left:278.2pt;margin-top:21.75pt;width:155.25pt;height:27pt;z-index:251656192;visibility:visible;mso-wrap-style:square;mso-width-percent:0;mso-height-percent:0;mso-wrap-distance-left:9pt;mso-wrap-distance-top:9pt;mso-wrap-distance-right:9pt;mso-wrap-distance-bottom:9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" filled="f" stroked="f">
                <v:textbox inset="2.53958mm,2.53958mm,2.53958mm,2.53958mm">
                  <w:txbxContent>
                    <w:p w14:paraId="0F61F213" w14:textId="77777777" w:rsidR="00814E95" w:rsidRDefault="00000000">
                      <w:pPr>
                        <w:spacing w:line="240" w:lineRule="auto"/>
                        <w:textDirection w:val="btLr"/>
                      </w:pPr>
                      <w:r>
                        <w:rPr>
                          <w:rFonts w:ascii="Montserrat" w:eastAsia="Montserrat" w:hAnsi="Montserrat" w:cs="Montserrat"/>
                          <w:b/>
                          <w:color w:val="FF0000"/>
                          <w:sz w:val="28"/>
                        </w:rPr>
                        <w:t>EXEMPLO</w:t>
                      </w:r>
                    </w:p>
                  </w:txbxContent>
                </v:textbox>
                <w10:wrap anchorx="margin" anchory="margin"/>
              </v:shape>
            </w:pict>
          </mc:Fallback>
        </mc:AlternateContent>
      </w:r>
      <w:r>
        <w:rPr>
          <w:rFonts w:ascii="Montserrat" w:eastAsia="Montserrat" w:hAnsi="Montserrat" w:cs="Montserrat"/>
          <w:noProof/>
        </w:rPr>
        <mc:AlternateContent>
          <mc:Choice Requires="wpg">
            <w:drawing>
              <wp:anchor distT="0" distB="0" distL="114300" distR="114300" simplePos="0" relativeHeight="251645951" behindDoc="0" locked="0" layoutInCell="1" allowOverlap="1" wp14:anchorId="6EF0DF45" wp14:editId="6824B6B2">
                <wp:simplePos x="0" y="0"/>
                <wp:positionH relativeFrom="column">
                  <wp:posOffset>-152400</wp:posOffset>
                </wp:positionH>
                <wp:positionV relativeFrom="paragraph">
                  <wp:posOffset>396875</wp:posOffset>
                </wp:positionV>
                <wp:extent cx="6202064" cy="3781425"/>
                <wp:effectExtent l="0" t="0" r="8255" b="47625"/>
                <wp:wrapTopAndBottom/>
                <wp:docPr id="70" name="Agrupar 70"/>
                <wp:cNvGraphicFramePr/>
                <a:graphic xmlns:a="http://schemas.openxmlformats.org/drawingml/2006/main">
                  <a:graphicData uri="http://schemas.microsoft.com/office/word/2010/wordprocessingGroup">
                    <wpg:wgp>
                      <wpg:cNvGrpSpPr/>
                      <wpg:grpSpPr>
                        <a:xfrm>
                          <a:off x="0" y="0"/>
                          <a:ext cx="6202064" cy="3781425"/>
                          <a:chOff x="-67964" y="0"/>
                          <a:chExt cx="6202064" cy="3781425"/>
                        </a:xfrm>
                      </wpg:grpSpPr>
                      <pic:pic xmlns:pic="http://schemas.openxmlformats.org/drawingml/2006/picture">
                        <pic:nvPicPr>
                          <pic:cNvPr id="39" name="image20.png"/>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914650" cy="3771900"/>
                          </a:xfrm>
                          <a:prstGeom prst="rect">
                            <a:avLst/>
                          </a:prstGeom>
                          <a:ln/>
                        </pic:spPr>
                      </pic:pic>
                      <pic:pic xmlns:pic="http://schemas.openxmlformats.org/drawingml/2006/picture">
                        <pic:nvPicPr>
                          <pic:cNvPr id="35" name="image8.png"/>
                          <pic:cNvPicPr/>
                        </pic:nvPicPr>
                        <pic:blipFill>
                          <a:blip r:embed="rId29" cstate="print">
                            <a:extLst>
                              <a:ext uri="{28A0092B-C50C-407E-A947-70E740481C1C}">
                                <a14:useLocalDpi xmlns:a14="http://schemas.microsoft.com/office/drawing/2010/main" val="0"/>
                              </a:ext>
                            </a:extLst>
                          </a:blip>
                          <a:srcRect/>
                          <a:stretch>
                            <a:fillRect/>
                          </a:stretch>
                        </pic:blipFill>
                        <pic:spPr>
                          <a:xfrm>
                            <a:off x="2943225" y="9525"/>
                            <a:ext cx="3190875" cy="3771900"/>
                          </a:xfrm>
                          <a:prstGeom prst="rect">
                            <a:avLst/>
                          </a:prstGeom>
                          <a:ln/>
                        </pic:spPr>
                      </pic:pic>
                      <wps:wsp>
                        <wps:cNvPr id="22" name="Seta: para a Direita 22"/>
                        <wps:cNvSpPr/>
                        <wps:spPr>
                          <a:xfrm>
                            <a:off x="5019675" y="3590925"/>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3244FFF4"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11" name="Seta: para a Direita 11"/>
                        <wps:cNvSpPr/>
                        <wps:spPr>
                          <a:xfrm>
                            <a:off x="2446743" y="1643125"/>
                            <a:ext cx="733318" cy="2714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76F6CAA0"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10" name="Seta: para a Direita 10"/>
                        <wps:cNvSpPr/>
                        <wps:spPr>
                          <a:xfrm>
                            <a:off x="-67964" y="119125"/>
                            <a:ext cx="525140" cy="299975"/>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450F39C0" w14:textId="77777777" w:rsidR="00814E95" w:rsidRDefault="00814E95">
                              <w:pPr>
                                <w:spacing w:line="240" w:lineRule="auto"/>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6EF0DF45" id="Agrupar 70" o:spid="_x0000_s1051" style="position:absolute;left:0;text-align:left;margin-left:-12pt;margin-top:31.25pt;width:488.35pt;height:297.75pt;z-index:251645951;mso-width-relative:margin;mso-height-relative:margin" coordorigin="-679" coordsize="62020,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">
                <v:shape id="image20.png" o:spid="_x0000_s1052" type="#_x0000_t75" style="position:absolute;width:29146;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">
                  <v:imagedata r:id="rId30" o:title=""/>
                </v:shape>
                <v:shape id="image8.png" o:spid="_x0000_s1053" type="#_x0000_t75" style="position:absolute;left:29432;top:95;width:31909;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">
                  <v:imagedata r:id="rId31" o:title=""/>
                </v:shape>
                <v:shape id="Seta: para a Direita 22" o:spid="_x0000_s1054" type="#_x0000_t13" style="position:absolute;left:50196;top:35909;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" fillcolor="red">
                  <v:stroke startarrowwidth="narrow" startarrowlength="short" endarrowwidth="narrow" endarrowlength="short" joinstyle="round"/>
                  <v:textbox inset="2.53958mm,2.53958mm,2.53958mm,2.53958mm">
                    <w:txbxContent>
                      <w:p w14:paraId="3244FFF4" w14:textId="77777777" w:rsidR="00814E95" w:rsidRDefault="00814E95">
                        <w:pPr>
                          <w:spacing w:line="240" w:lineRule="auto"/>
                          <w:textDirection w:val="btLr"/>
                        </w:pPr>
                      </w:p>
                    </w:txbxContent>
                  </v:textbox>
                </v:shape>
                <v:shape id="Seta: para a Direita 11" o:spid="_x0000_s1055" type="#_x0000_t13" style="position:absolute;left:24467;top:16431;width:7333;height:2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" adj="17603" fillcolor="red">
                  <v:stroke startarrowwidth="narrow" startarrowlength="short" endarrowwidth="narrow" endarrowlength="short" joinstyle="round"/>
                  <v:textbox inset="2.53958mm,2.53958mm,2.53958mm,2.53958mm">
                    <w:txbxContent>
                      <w:p w14:paraId="76F6CAA0" w14:textId="77777777" w:rsidR="00814E95" w:rsidRDefault="00814E95">
                        <w:pPr>
                          <w:spacing w:line="240" w:lineRule="auto"/>
                          <w:textDirection w:val="btLr"/>
                        </w:pPr>
                      </w:p>
                    </w:txbxContent>
                  </v:textbox>
                </v:shape>
                <v:shape id="Seta: para a Direita 10" o:spid="_x0000_s1056" type="#_x0000_t13" style="position:absolute;left:-679;top:1191;width:5250;height:3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" adj="15431" fillcolor="red">
                  <v:stroke startarrowwidth="narrow" startarrowlength="short" endarrowwidth="narrow" endarrowlength="short" joinstyle="round"/>
                  <v:textbox inset="2.53958mm,2.53958mm,2.53958mm,2.53958mm">
                    <w:txbxContent>
                      <w:p w14:paraId="450F39C0" w14:textId="77777777" w:rsidR="00814E95" w:rsidRDefault="00814E95">
                        <w:pPr>
                          <w:spacing w:line="240" w:lineRule="auto"/>
                          <w:textDirection w:val="btLr"/>
                        </w:pPr>
                      </w:p>
                    </w:txbxContent>
                  </v:textbox>
                </v:shape>
                <w10:wrap type="topAndBottom"/>
              </v:group>
            </w:pict>
          </mc:Fallback>
        </mc:AlternateContent>
      </w:r>
      <w:r w:rsidR="00865CB7">
        <w:rPr>
          <w:noProof/>
        </w:rPr>
        <mc:AlternateContent>
          <mc:Choice Requires="wps">
            <w:drawing>
              <wp:anchor distT="0" distB="0" distL="114300" distR="114300" simplePos="0" relativeHeight="251725824" behindDoc="0" locked="0" layoutInCell="1" allowOverlap="1" wp14:anchorId="06BB6B9D" wp14:editId="639FBC5E">
                <wp:simplePos x="0" y="0"/>
                <wp:positionH relativeFrom="column">
                  <wp:posOffset>-66675</wp:posOffset>
                </wp:positionH>
                <wp:positionV relativeFrom="paragraph">
                  <wp:posOffset>4168775</wp:posOffset>
                </wp:positionV>
                <wp:extent cx="6202045" cy="635"/>
                <wp:effectExtent l="0" t="0" r="0" b="0"/>
                <wp:wrapTopAndBottom/>
                <wp:docPr id="71" name="Caixa de Texto 71"/>
                <wp:cNvGraphicFramePr/>
                <a:graphic xmlns:a="http://schemas.openxmlformats.org/drawingml/2006/main">
                  <a:graphicData uri="http://schemas.microsoft.com/office/word/2010/wordprocessingShape">
                    <wps:wsp>
                      <wps:cNvSpPr txBox="1"/>
                      <wps:spPr>
                        <a:xfrm>
                          <a:off x="0" y="0"/>
                          <a:ext cx="6202045" cy="635"/>
                        </a:xfrm>
                        <a:prstGeom prst="rect">
                          <a:avLst/>
                        </a:prstGeom>
                        <a:solidFill>
                          <a:prstClr val="white"/>
                        </a:solidFill>
                        <a:ln>
                          <a:noFill/>
                        </a:ln>
                      </wps:spPr>
                      <wps:txbx>
                        <w:txbxContent>
                          <w:p w14:paraId="4C27489E" w14:textId="6277D18F" w:rsidR="00865CB7" w:rsidRPr="005B7457" w:rsidRDefault="00865CB7" w:rsidP="00C64BBC">
                            <w:pPr>
                              <w:pStyle w:val="Legenda"/>
                              <w:rPr>
                                <w:rFonts w:ascii="Montserrat" w:eastAsia="Montserrat" w:hAnsi="Montserrat" w:cs="Montserrat"/>
                                <w:noProof/>
                                <w:szCs w:val="24"/>
                              </w:rPr>
                            </w:pPr>
                            <w:r>
                              <w:t xml:space="preserve">Figura </w:t>
                            </w:r>
                            <w:fldSimple w:instr=" SEQ Figura \* ARABIC ">
                              <w:r w:rsidR="00FF6F44">
                                <w:rPr>
                                  <w:noProof/>
                                </w:rPr>
                                <w:t>7</w:t>
                              </w:r>
                            </w:fldSimple>
                            <w:r>
                              <w:t xml:space="preserve">: </w:t>
                            </w:r>
                            <w:r w:rsidR="00AE7621">
                              <w:t xml:space="preserve">Exemplo de como cadastrar um </w:t>
                            </w:r>
                            <w:proofErr w:type="spellStart"/>
                            <w:r>
                              <w:t>Shapefile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BB6B9D" id="Caixa de Texto 71" o:spid="_x0000_s1057" type="#_x0000_t202" style="position:absolute;left:0;text-align:left;margin-left:-5.25pt;margin-top:328.25pt;width:488.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" stroked="f">
                <v:textbox style="mso-fit-shape-to-text:t" inset="0,0,0,0">
                  <w:txbxContent>
                    <w:p w14:paraId="4C27489E" w14:textId="6277D18F" w:rsidR="00865CB7" w:rsidRPr="005B7457" w:rsidRDefault="00865CB7" w:rsidP="00C64BBC">
                      <w:pPr>
                        <w:pStyle w:val="Legenda"/>
                        <w:rPr>
                          <w:rFonts w:ascii="Montserrat" w:eastAsia="Montserrat" w:hAnsi="Montserrat" w:cs="Montserrat"/>
                          <w:noProof/>
                          <w:szCs w:val="24"/>
                        </w:rPr>
                      </w:pPr>
                      <w:r>
                        <w:t xml:space="preserve">Figura </w:t>
                      </w:r>
                      <w:fldSimple w:instr=" SEQ Figura \* ARABIC ">
                        <w:r w:rsidR="00FF6F44">
                          <w:rPr>
                            <w:noProof/>
                          </w:rPr>
                          <w:t>7</w:t>
                        </w:r>
                      </w:fldSimple>
                      <w:r>
                        <w:t xml:space="preserve">: </w:t>
                      </w:r>
                      <w:r w:rsidR="00AE7621">
                        <w:t xml:space="preserve">Exemplo de como cadastrar um </w:t>
                      </w:r>
                      <w:proofErr w:type="spellStart"/>
                      <w:r>
                        <w:t>Shapefile</w:t>
                      </w:r>
                      <w:proofErr w:type="spellEnd"/>
                      <w:r>
                        <w:t>.</w:t>
                      </w:r>
                    </w:p>
                  </w:txbxContent>
                </v:textbox>
                <w10:wrap type="topAndBottom"/>
              </v:shape>
            </w:pict>
          </mc:Fallback>
        </mc:AlternateContent>
      </w:r>
    </w:p>
    <w:p w14:paraId="17AD9C42" w14:textId="2EEC2AA1" w:rsidR="00814E95" w:rsidRDefault="00814E95" w:rsidP="00CF3E7C">
      <w:pPr>
        <w:rPr>
          <w:rFonts w:ascii="Montserrat" w:eastAsia="Montserrat" w:hAnsi="Montserrat" w:cs="Montserrat"/>
        </w:rPr>
      </w:pPr>
    </w:p>
    <w:p w14:paraId="7A504360" w14:textId="4A12F4F9" w:rsidR="00814E95" w:rsidRDefault="00000000" w:rsidP="00AE7621">
      <w:pPr>
        <w:rPr>
          <w:rFonts w:eastAsia="Montserrat"/>
        </w:rPr>
      </w:pPr>
      <w:r>
        <w:rPr>
          <w:rFonts w:eastAsia="Montserrat"/>
        </w:rPr>
        <w:t>Na aba “Camadas Obrigatórias”</w:t>
      </w:r>
      <w:r w:rsidR="00C83044">
        <w:rPr>
          <w:rFonts w:eastAsia="Montserrat"/>
        </w:rPr>
        <w:t xml:space="preserve"> (Figura 8)</w:t>
      </w:r>
      <w:r>
        <w:rPr>
          <w:rFonts w:eastAsia="Montserrat"/>
        </w:rPr>
        <w:t xml:space="preserve"> temos um compilado destas camadas tanto oriundas dos bancos de dados quanto dos arquivos em </w:t>
      </w:r>
      <w:proofErr w:type="spellStart"/>
      <w:r>
        <w:rPr>
          <w:rFonts w:eastAsia="Montserrat"/>
          <w:i/>
        </w:rPr>
        <w:t>shapefiles</w:t>
      </w:r>
      <w:proofErr w:type="spellEnd"/>
      <w:r>
        <w:rPr>
          <w:rFonts w:eastAsia="Montserrat"/>
        </w:rPr>
        <w:t xml:space="preserve">. Podemos definir quais bases de dados ou </w:t>
      </w:r>
      <w:proofErr w:type="spellStart"/>
      <w:r>
        <w:rPr>
          <w:rFonts w:eastAsia="Montserrat"/>
          <w:i/>
        </w:rPr>
        <w:t>shapefiles</w:t>
      </w:r>
      <w:proofErr w:type="spellEnd"/>
      <w:r>
        <w:rPr>
          <w:rFonts w:eastAsia="Montserrat"/>
        </w:rPr>
        <w:t xml:space="preserve"> participarão das comparações, e no caso dos bancos de dados, em qual camada em específico.</w:t>
      </w:r>
    </w:p>
    <w:p w14:paraId="0B71D432" w14:textId="77777777" w:rsidR="00026F74" w:rsidRDefault="00026F74" w:rsidP="00BE6B02">
      <w:pPr>
        <w:ind w:firstLine="0"/>
        <w:rPr>
          <w:rFonts w:ascii="Montserrat" w:eastAsia="Montserrat" w:hAnsi="Montserrat" w:cs="Montserrat"/>
          <w:b/>
          <w:color w:val="FF0000"/>
          <w:sz w:val="28"/>
        </w:rPr>
      </w:pPr>
      <w:bookmarkStart w:id="17" w:name="_Toc111802032"/>
    </w:p>
    <w:p w14:paraId="22B5E57A" w14:textId="77777777" w:rsidR="00026F74" w:rsidRDefault="00026F74" w:rsidP="00BE6B02">
      <w:pPr>
        <w:ind w:firstLine="0"/>
        <w:rPr>
          <w:rFonts w:ascii="Montserrat" w:eastAsia="Montserrat" w:hAnsi="Montserrat" w:cs="Montserrat"/>
          <w:b/>
          <w:color w:val="FF0000"/>
          <w:sz w:val="28"/>
        </w:rPr>
      </w:pPr>
    </w:p>
    <w:p w14:paraId="768A4904" w14:textId="77777777" w:rsidR="00026F74" w:rsidRDefault="00026F74" w:rsidP="00BE6B02">
      <w:pPr>
        <w:ind w:firstLine="0"/>
        <w:rPr>
          <w:rFonts w:ascii="Montserrat" w:eastAsia="Montserrat" w:hAnsi="Montserrat" w:cs="Montserrat"/>
          <w:b/>
          <w:color w:val="FF0000"/>
          <w:sz w:val="28"/>
        </w:rPr>
      </w:pPr>
    </w:p>
    <w:p w14:paraId="15BD9F59" w14:textId="77777777" w:rsidR="00026F74" w:rsidRDefault="00026F74" w:rsidP="00BE6B02">
      <w:pPr>
        <w:ind w:firstLine="0"/>
        <w:rPr>
          <w:rFonts w:ascii="Montserrat" w:eastAsia="Montserrat" w:hAnsi="Montserrat" w:cs="Montserrat"/>
          <w:b/>
          <w:color w:val="FF0000"/>
          <w:sz w:val="28"/>
        </w:rPr>
      </w:pPr>
    </w:p>
    <w:p w14:paraId="0604A74B" w14:textId="77777777" w:rsidR="00026F74" w:rsidRDefault="00026F74" w:rsidP="00BE6B02">
      <w:pPr>
        <w:ind w:firstLine="0"/>
        <w:rPr>
          <w:rFonts w:ascii="Montserrat" w:eastAsia="Montserrat" w:hAnsi="Montserrat" w:cs="Montserrat"/>
          <w:b/>
          <w:color w:val="FF0000"/>
          <w:sz w:val="28"/>
        </w:rPr>
      </w:pPr>
    </w:p>
    <w:p w14:paraId="413387FA" w14:textId="77777777" w:rsidR="00026F74" w:rsidRDefault="00026F74" w:rsidP="00BE6B02">
      <w:pPr>
        <w:ind w:firstLine="0"/>
        <w:rPr>
          <w:rFonts w:ascii="Montserrat" w:eastAsia="Montserrat" w:hAnsi="Montserrat" w:cs="Montserrat"/>
          <w:b/>
          <w:color w:val="FF0000"/>
          <w:sz w:val="28"/>
        </w:rPr>
      </w:pPr>
    </w:p>
    <w:p w14:paraId="71C3E63E" w14:textId="37B9BB45" w:rsidR="00BE6B02" w:rsidRDefault="00C83044" w:rsidP="00BE6B02">
      <w:pPr>
        <w:ind w:firstLine="0"/>
      </w:pPr>
      <w:r>
        <w:rPr>
          <w:noProof/>
        </w:rPr>
        <w:lastRenderedPageBreak/>
        <mc:AlternateContent>
          <mc:Choice Requires="wps">
            <w:drawing>
              <wp:anchor distT="0" distB="0" distL="114300" distR="114300" simplePos="0" relativeHeight="251727872" behindDoc="0" locked="0" layoutInCell="1" allowOverlap="1" wp14:anchorId="5D5CFECD" wp14:editId="44371DBE">
                <wp:simplePos x="0" y="0"/>
                <wp:positionH relativeFrom="column">
                  <wp:posOffset>942975</wp:posOffset>
                </wp:positionH>
                <wp:positionV relativeFrom="paragraph">
                  <wp:posOffset>4797425</wp:posOffset>
                </wp:positionV>
                <wp:extent cx="3638550" cy="635"/>
                <wp:effectExtent l="0" t="0" r="0" b="0"/>
                <wp:wrapTopAndBottom/>
                <wp:docPr id="72" name="Caixa de Texto 72"/>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44BF6A41" w14:textId="46F76FE5" w:rsidR="00C83044" w:rsidRPr="002C4C36" w:rsidRDefault="00C83044" w:rsidP="00C64BBC">
                            <w:pPr>
                              <w:pStyle w:val="Legenda"/>
                              <w:rPr>
                                <w:rFonts w:ascii="Montserrat" w:eastAsia="Montserrat" w:hAnsi="Montserrat" w:cs="Montserrat"/>
                                <w:noProof/>
                                <w:szCs w:val="24"/>
                              </w:rPr>
                            </w:pPr>
                            <w:r>
                              <w:t xml:space="preserve">Figura </w:t>
                            </w:r>
                            <w:fldSimple w:instr=" SEQ Figura \* ARABIC ">
                              <w:r w:rsidR="00FF6F44">
                                <w:rPr>
                                  <w:noProof/>
                                </w:rPr>
                                <w:t>8</w:t>
                              </w:r>
                            </w:fldSimple>
                            <w:r>
                              <w:t>: Tela de configuração de camadas obrigatórias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CFECD" id="Caixa de Texto 72" o:spid="_x0000_s1058" type="#_x0000_t202" style="position:absolute;left:0;text-align:left;margin-left:74.25pt;margin-top:377.75pt;width:286.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" stroked="f">
                <v:textbox style="mso-fit-shape-to-text:t" inset="0,0,0,0">
                  <w:txbxContent>
                    <w:p w14:paraId="44BF6A41" w14:textId="46F76FE5" w:rsidR="00C83044" w:rsidRPr="002C4C36" w:rsidRDefault="00C83044" w:rsidP="00C64BBC">
                      <w:pPr>
                        <w:pStyle w:val="Legenda"/>
                        <w:rPr>
                          <w:rFonts w:ascii="Montserrat" w:eastAsia="Montserrat" w:hAnsi="Montserrat" w:cs="Montserrat"/>
                          <w:noProof/>
                          <w:szCs w:val="24"/>
                        </w:rPr>
                      </w:pPr>
                      <w:r>
                        <w:t xml:space="preserve">Figura </w:t>
                      </w:r>
                      <w:fldSimple w:instr=" SEQ Figura \* ARABIC ">
                        <w:r w:rsidR="00FF6F44">
                          <w:rPr>
                            <w:noProof/>
                          </w:rPr>
                          <w:t>8</w:t>
                        </w:r>
                      </w:fldSimple>
                      <w:r>
                        <w:t>: Tela de configuração de camadas obrigatórias</w:t>
                      </w:r>
                    </w:p>
                  </w:txbxContent>
                </v:textbox>
                <w10:wrap type="topAndBottom"/>
              </v:shape>
            </w:pict>
          </mc:Fallback>
        </mc:AlternateContent>
      </w:r>
      <w:r w:rsidR="007D3562">
        <w:rPr>
          <w:rFonts w:ascii="Montserrat" w:eastAsia="Montserrat" w:hAnsi="Montserrat" w:cs="Montserrat"/>
          <w:noProof/>
        </w:rPr>
        <mc:AlternateContent>
          <mc:Choice Requires="wpg">
            <w:drawing>
              <wp:anchor distT="0" distB="0" distL="114300" distR="114300" simplePos="0" relativeHeight="251701248" behindDoc="0" locked="0" layoutInCell="1" allowOverlap="1" wp14:anchorId="0CA70E33" wp14:editId="32692EFD">
                <wp:simplePos x="0" y="0"/>
                <wp:positionH relativeFrom="column">
                  <wp:posOffset>952500</wp:posOffset>
                </wp:positionH>
                <wp:positionV relativeFrom="paragraph">
                  <wp:posOffset>219075</wp:posOffset>
                </wp:positionV>
                <wp:extent cx="3638550" cy="4486275"/>
                <wp:effectExtent l="0" t="0" r="0" b="9525"/>
                <wp:wrapTopAndBottom/>
                <wp:docPr id="55" name="Agrupar 55"/>
                <wp:cNvGraphicFramePr/>
                <a:graphic xmlns:a="http://schemas.openxmlformats.org/drawingml/2006/main">
                  <a:graphicData uri="http://schemas.microsoft.com/office/word/2010/wordprocessingGroup">
                    <wpg:wgp>
                      <wpg:cNvGrpSpPr/>
                      <wpg:grpSpPr>
                        <a:xfrm>
                          <a:off x="0" y="0"/>
                          <a:ext cx="3638550" cy="4486275"/>
                          <a:chOff x="0" y="0"/>
                          <a:chExt cx="3638550" cy="4486275"/>
                        </a:xfrm>
                      </wpg:grpSpPr>
                      <pic:pic xmlns:pic="http://schemas.openxmlformats.org/drawingml/2006/picture">
                        <pic:nvPicPr>
                          <pic:cNvPr id="46" name="image32.png"/>
                          <pic:cNvPicPr/>
                        </pic:nvPicPr>
                        <pic:blipFill>
                          <a:blip r:embed="rId32">
                            <a:extLst>
                              <a:ext uri="{28A0092B-C50C-407E-A947-70E740481C1C}">
                                <a14:useLocalDpi xmlns:a14="http://schemas.microsoft.com/office/drawing/2010/main" val="0"/>
                              </a:ext>
                            </a:extLst>
                          </a:blip>
                          <a:srcRect/>
                          <a:stretch>
                            <a:fillRect/>
                          </a:stretch>
                        </pic:blipFill>
                        <pic:spPr>
                          <a:xfrm>
                            <a:off x="0" y="114300"/>
                            <a:ext cx="3638550" cy="4371975"/>
                          </a:xfrm>
                          <a:prstGeom prst="rect">
                            <a:avLst/>
                          </a:prstGeom>
                          <a:ln/>
                        </pic:spPr>
                      </pic:pic>
                      <wps:wsp>
                        <wps:cNvPr id="5" name="Caixa de Texto 5"/>
                        <wps:cNvSpPr txBox="1"/>
                        <wps:spPr>
                          <a:xfrm>
                            <a:off x="1171575" y="0"/>
                            <a:ext cx="1209675" cy="381000"/>
                          </a:xfrm>
                          <a:prstGeom prst="rect">
                            <a:avLst/>
                          </a:prstGeom>
                          <a:noFill/>
                          <a:ln>
                            <a:noFill/>
                          </a:ln>
                        </wps:spPr>
                        <wps:txbx>
                          <w:txbxContent>
                            <w:p w14:paraId="21A61065" w14:textId="77777777" w:rsidR="00814E95" w:rsidRDefault="00000000" w:rsidP="00EF1B9B">
                              <w:pPr>
                                <w:spacing w:line="240" w:lineRule="auto"/>
                                <w:ind w:firstLine="0"/>
                                <w:textDirection w:val="btLr"/>
                              </w:pPr>
                              <w:r>
                                <w:rPr>
                                  <w:rFonts w:ascii="Montserrat" w:eastAsia="Montserrat" w:hAnsi="Montserrat" w:cs="Montserrat"/>
                                  <w:b/>
                                  <w:color w:val="FF0000"/>
                                  <w:sz w:val="28"/>
                                </w:rPr>
                                <w:t>EXEMPLO</w:t>
                              </w:r>
                            </w:p>
                          </w:txbxContent>
                        </wps:txbx>
                        <wps:bodyPr spcFirstLastPara="1" wrap="square" lIns="91425" tIns="91425" rIns="91425" bIns="91425" anchor="t" anchorCtr="0">
                          <a:noAutofit/>
                        </wps:bodyPr>
                      </wps:wsp>
                    </wpg:wgp>
                  </a:graphicData>
                </a:graphic>
              </wp:anchor>
            </w:drawing>
          </mc:Choice>
          <mc:Fallback>
            <w:pict>
              <v:group w14:anchorId="0CA70E33" id="Agrupar 55" o:spid="_x0000_s1059" style="position:absolute;left:0;text-align:left;margin-left:75pt;margin-top:17.25pt;width:286.5pt;height:353.25pt;z-index:251701248" coordsize="36385,44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">
                <v:shape id="image32.png" o:spid="_x0000_s1060" type="#_x0000_t75" style="position:absolute;top:1143;width:36385;height:43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">
                  <v:imagedata r:id="rId33" o:title=""/>
                </v:shape>
                <v:shape id="Caixa de Texto 5" o:spid="_x0000_s1061" type="#_x0000_t202" style="position:absolute;left:11715;width:1209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" filled="f" stroked="f">
                  <v:textbox inset="2.53958mm,2.53958mm,2.53958mm,2.53958mm">
                    <w:txbxContent>
                      <w:p w14:paraId="21A61065" w14:textId="77777777" w:rsidR="00814E95" w:rsidRDefault="00000000" w:rsidP="00EF1B9B">
                        <w:pPr>
                          <w:spacing w:line="240" w:lineRule="auto"/>
                          <w:ind w:firstLine="0"/>
                          <w:textDirection w:val="btLr"/>
                        </w:pPr>
                        <w:r>
                          <w:rPr>
                            <w:rFonts w:ascii="Montserrat" w:eastAsia="Montserrat" w:hAnsi="Montserrat" w:cs="Montserrat"/>
                            <w:b/>
                            <w:color w:val="FF0000"/>
                            <w:sz w:val="28"/>
                          </w:rPr>
                          <w:t>EXEMPLO</w:t>
                        </w:r>
                      </w:p>
                    </w:txbxContent>
                  </v:textbox>
                </v:shape>
                <w10:wrap type="topAndBottom"/>
              </v:group>
            </w:pict>
          </mc:Fallback>
        </mc:AlternateContent>
      </w:r>
      <w:bookmarkEnd w:id="17"/>
    </w:p>
    <w:p w14:paraId="48DD4C71" w14:textId="684726D9" w:rsidR="001C466C" w:rsidRPr="00590A06" w:rsidRDefault="00FD7A5C" w:rsidP="00590A06">
      <w:pPr>
        <w:pStyle w:val="Ttulo"/>
        <w:numPr>
          <w:ilvl w:val="1"/>
          <w:numId w:val="17"/>
        </w:numPr>
        <w:ind w:left="993" w:hanging="567"/>
      </w:pPr>
      <w:bookmarkStart w:id="18" w:name="_Toc111805179"/>
      <w:r w:rsidRPr="00590A06">
        <w:t>B</w:t>
      </w:r>
      <w:r w:rsidR="001C466C" w:rsidRPr="00590A06">
        <w:t>ases WFS</w:t>
      </w:r>
    </w:p>
    <w:p w14:paraId="252087DC" w14:textId="50A0BA9E" w:rsidR="001C466C" w:rsidRPr="00C7549F" w:rsidRDefault="001C466C" w:rsidP="001C466C">
      <w:pPr>
        <w:rPr>
          <w:ins w:id="19" w:author="Caio Moura" w:date="2022-12-06T09:54:00Z"/>
          <w:rFonts w:eastAsia="Montserrat"/>
        </w:rPr>
      </w:pPr>
      <w:r>
        <w:t>Na nova versão do Prisma, foi adicionada uma nova aba na janela “Configurações”, a “Base WFS” (Figura 9)</w:t>
      </w:r>
      <w:r w:rsidR="00A031B2">
        <w:t>, exibindo todas as informações armazenadas nas camadas.</w:t>
      </w:r>
      <w:r w:rsidR="00590A06">
        <w:t xml:space="preserve"> </w:t>
      </w:r>
      <w:r w:rsidR="00C7549F" w:rsidRPr="00C7549F">
        <w:rPr>
          <w:rFonts w:eastAsia="Montserrat"/>
        </w:rPr>
        <w:t>Essa funcionalidade permite ao usuário baixar e utilizar camadas vindas de um link WFS.</w:t>
      </w:r>
    </w:p>
    <w:p w14:paraId="44C00ECE" w14:textId="390F376D" w:rsidR="001C466C" w:rsidRPr="00590A06" w:rsidRDefault="005459CA" w:rsidP="00590A06">
      <w:pPr>
        <w:ind w:firstLine="0"/>
        <w:rPr>
          <w:ins w:id="20" w:author="Caio Moura" w:date="2022-12-06T09:47:00Z"/>
        </w:rPr>
      </w:pPr>
      <w:ins w:id="21" w:author="Caio Moura" w:date="2022-12-06T10:04:00Z">
        <w:r>
          <w:rPr>
            <w:noProof/>
          </w:rPr>
          <mc:AlternateContent>
            <mc:Choice Requires="wps">
              <w:drawing>
                <wp:anchor distT="0" distB="0" distL="114300" distR="114300" simplePos="0" relativeHeight="251748352" behindDoc="0" locked="0" layoutInCell="1" allowOverlap="1" wp14:anchorId="26E47C59" wp14:editId="19EA6B77">
                  <wp:simplePos x="0" y="0"/>
                  <wp:positionH relativeFrom="margin">
                    <wp:posOffset>2499995</wp:posOffset>
                  </wp:positionH>
                  <wp:positionV relativeFrom="paragraph">
                    <wp:posOffset>6985</wp:posOffset>
                  </wp:positionV>
                  <wp:extent cx="1209675" cy="381000"/>
                  <wp:effectExtent l="0" t="0" r="0" b="0"/>
                  <wp:wrapNone/>
                  <wp:docPr id="82" name="Caixa de Texto 82"/>
                  <wp:cNvGraphicFramePr/>
                  <a:graphic xmlns:a="http://schemas.openxmlformats.org/drawingml/2006/main">
                    <a:graphicData uri="http://schemas.microsoft.com/office/word/2010/wordprocessingShape">
                      <wps:wsp>
                        <wps:cNvSpPr txBox="1"/>
                        <wps:spPr>
                          <a:xfrm>
                            <a:off x="0" y="0"/>
                            <a:ext cx="1209675" cy="381000"/>
                          </a:xfrm>
                          <a:prstGeom prst="rect">
                            <a:avLst/>
                          </a:prstGeom>
                          <a:noFill/>
                          <a:ln>
                            <a:noFill/>
                          </a:ln>
                        </wps:spPr>
                        <wps:txbx>
                          <w:txbxContent>
                            <w:p w14:paraId="59CBAF72" w14:textId="77777777" w:rsidR="00A031B2" w:rsidRDefault="00A031B2" w:rsidP="00A031B2">
                              <w:pPr>
                                <w:spacing w:line="240" w:lineRule="auto"/>
                                <w:ind w:firstLine="0"/>
                                <w:textDirection w:val="btLr"/>
                              </w:pPr>
                              <w:r>
                                <w:rPr>
                                  <w:rFonts w:ascii="Montserrat" w:eastAsia="Montserrat" w:hAnsi="Montserrat" w:cs="Montserrat"/>
                                  <w:b/>
                                  <w:color w:val="FF0000"/>
                                  <w:sz w:val="28"/>
                                </w:rPr>
                                <w:t>EXEMPLO</w:t>
                              </w:r>
                            </w:p>
                          </w:txbxContent>
                        </wps:txbx>
                        <wps:bodyPr spcFirstLastPara="1" wrap="square" lIns="91425" tIns="91425" rIns="91425" bIns="91425" anchor="t" anchorCtr="0">
                          <a:noAutofit/>
                        </wps:bodyPr>
                      </wps:wsp>
                    </a:graphicData>
                  </a:graphic>
                </wp:anchor>
              </w:drawing>
            </mc:Choice>
            <mc:Fallback>
              <w:pict>
                <v:shape w14:anchorId="26E47C59" id="Caixa de Texto 82" o:spid="_x0000_s1062" type="#_x0000_t202" style="position:absolute;left:0;text-align:left;margin-left:196.85pt;margin-top:.55pt;width:95.25pt;height:30pt;z-index:251748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" filled="f" stroked="f">
                  <v:textbox inset="2.53958mm,2.53958mm,2.53958mm,2.53958mm">
                    <w:txbxContent>
                      <w:p w14:paraId="59CBAF72" w14:textId="77777777" w:rsidR="00A031B2" w:rsidRDefault="00A031B2" w:rsidP="00A031B2">
                        <w:pPr>
                          <w:spacing w:line="240" w:lineRule="auto"/>
                          <w:ind w:firstLine="0"/>
                          <w:textDirection w:val="btLr"/>
                        </w:pPr>
                        <w:r>
                          <w:rPr>
                            <w:rFonts w:ascii="Montserrat" w:eastAsia="Montserrat" w:hAnsi="Montserrat" w:cs="Montserrat"/>
                            <w:b/>
                            <w:color w:val="FF0000"/>
                            <w:sz w:val="28"/>
                          </w:rPr>
                          <w:t>EXEMPLO</w:t>
                        </w:r>
                      </w:p>
                    </w:txbxContent>
                  </v:textbox>
                  <w10:wrap anchorx="margin"/>
                </v:shape>
              </w:pict>
            </mc:Fallback>
          </mc:AlternateContent>
        </w:r>
      </w:ins>
      <w:ins w:id="22" w:author="Caio Moura" w:date="2022-12-06T09:56:00Z">
        <w:r w:rsidR="00A031B2">
          <w:rPr>
            <w:noProof/>
          </w:rPr>
          <mc:AlternateContent>
            <mc:Choice Requires="wps">
              <w:drawing>
                <wp:anchor distT="0" distB="0" distL="114300" distR="114300" simplePos="0" relativeHeight="251746304" behindDoc="0" locked="0" layoutInCell="1" allowOverlap="1" wp14:anchorId="60ADD012" wp14:editId="0B7B7211">
                  <wp:simplePos x="0" y="0"/>
                  <wp:positionH relativeFrom="margin">
                    <wp:posOffset>1045845</wp:posOffset>
                  </wp:positionH>
                  <wp:positionV relativeFrom="paragraph">
                    <wp:posOffset>1329055</wp:posOffset>
                  </wp:positionV>
                  <wp:extent cx="4432935" cy="635"/>
                  <wp:effectExtent l="0" t="0" r="5715" b="0"/>
                  <wp:wrapTopAndBottom/>
                  <wp:docPr id="81" name="Caixa de Texto 81"/>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14:paraId="59A7D521" w14:textId="79E6E7D4" w:rsidR="00A031B2" w:rsidRPr="00A031B2" w:rsidRDefault="00A031B2" w:rsidP="00C64BBC">
                              <w:pPr>
                                <w:pStyle w:val="Legenda"/>
                                <w:rPr>
                                  <w:rFonts w:ascii="Montserrat" w:eastAsia="Montserrat" w:hAnsi="Montserrat" w:cs="Montserrat"/>
                                  <w:noProof/>
                                  <w:szCs w:val="24"/>
                                </w:rPr>
                              </w:pPr>
                              <w:r>
                                <w:t>Figura</w:t>
                              </w:r>
                              <w:r w:rsidR="00C7549F">
                                <w:t xml:space="preserve"> </w:t>
                              </w:r>
                              <w:r w:rsidR="00CB4B92">
                                <w:rPr>
                                  <w:noProof/>
                                </w:rPr>
                                <w:t>9</w:t>
                              </w:r>
                              <w:r>
                                <w:t xml:space="preserve">: </w:t>
                              </w:r>
                              <w:r w:rsidR="00A05E5E">
                                <w:t>Exemplo de como cadastrar uma base WFS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ADD012" id="Caixa de Texto 81" o:spid="_x0000_s1063" type="#_x0000_t202" style="position:absolute;left:0;text-align:left;margin-left:82.35pt;margin-top:104.65pt;width:349.05pt;height:.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2WzGgIAAEAEAAAOAAAAZHJzL2Uyb0RvYy54bWysU8Fu2zAMvQ/YPwi6L07Srl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" stroked="f">
                  <v:textbox style="mso-fit-shape-to-text:t" inset="0,0,0,0">
                    <w:txbxContent>
                      <w:p w14:paraId="59A7D521" w14:textId="79E6E7D4" w:rsidR="00A031B2" w:rsidRPr="00A031B2" w:rsidRDefault="00A031B2" w:rsidP="00C64BBC">
                        <w:pPr>
                          <w:pStyle w:val="Legenda"/>
                          <w:rPr>
                            <w:rFonts w:ascii="Montserrat" w:eastAsia="Montserrat" w:hAnsi="Montserrat" w:cs="Montserrat"/>
                            <w:noProof/>
                            <w:szCs w:val="24"/>
                          </w:rPr>
                        </w:pPr>
                        <w:r>
                          <w:t>Figura</w:t>
                        </w:r>
                        <w:r w:rsidR="00C7549F">
                          <w:t xml:space="preserve"> </w:t>
                        </w:r>
                        <w:r w:rsidR="00CB4B92">
                          <w:rPr>
                            <w:noProof/>
                          </w:rPr>
                          <w:t>9</w:t>
                        </w:r>
                        <w:r>
                          <w:t xml:space="preserve">: </w:t>
                        </w:r>
                        <w:r w:rsidR="00A05E5E">
                          <w:t>Exemplo de como cadastrar uma base WFS</w:t>
                        </w:r>
                      </w:p>
                    </w:txbxContent>
                  </v:textbox>
                  <w10:wrap type="topAndBottom" anchorx="margin"/>
                </v:shape>
              </w:pict>
            </mc:Fallback>
          </mc:AlternateContent>
        </w:r>
      </w:ins>
      <w:ins w:id="23" w:author="Caio Moura" w:date="2022-12-06T09:54:00Z">
        <w:r w:rsidR="001C466C">
          <w:rPr>
            <w:noProof/>
          </w:rPr>
          <mc:AlternateContent>
            <mc:Choice Requires="wps">
              <w:drawing>
                <wp:anchor distT="0" distB="0" distL="114300" distR="114300" simplePos="0" relativeHeight="251744256" behindDoc="0" locked="0" layoutInCell="1" allowOverlap="1" wp14:anchorId="6A395B6A" wp14:editId="481BAA11">
                  <wp:simplePos x="0" y="0"/>
                  <wp:positionH relativeFrom="column">
                    <wp:posOffset>679983</wp:posOffset>
                  </wp:positionH>
                  <wp:positionV relativeFrom="paragraph">
                    <wp:posOffset>261290</wp:posOffset>
                  </wp:positionV>
                  <wp:extent cx="661988" cy="330994"/>
                  <wp:effectExtent l="0" t="0" r="0" b="0"/>
                  <wp:wrapNone/>
                  <wp:docPr id="63" name="Seta: para a Direita 63"/>
                  <wp:cNvGraphicFramePr/>
                  <a:graphic xmlns:a="http://schemas.openxmlformats.org/drawingml/2006/main">
                    <a:graphicData uri="http://schemas.microsoft.com/office/word/2010/wordprocessingShape">
                      <wps:wsp>
                        <wps:cNvSpPr/>
                        <wps:spPr>
                          <a:xfrm>
                            <a:off x="0" y="0"/>
                            <a:ext cx="661988" cy="330994"/>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1E20EDA8" w14:textId="77777777" w:rsidR="001C466C" w:rsidRDefault="001C466C" w:rsidP="001C466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6A395B6A" id="Seta: para a Direita 63" o:spid="_x0000_s1064" type="#_x0000_t13" style="position:absolute;left:0;text-align:left;margin-left:53.55pt;margin-top:20.55pt;width:52.15pt;height:26.0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" fillcolor="red">
                  <v:stroke startarrowwidth="narrow" startarrowlength="short" endarrowwidth="narrow" endarrowlength="short" joinstyle="round"/>
                  <v:textbox inset="2.53958mm,2.53958mm,2.53958mm,2.53958mm">
                    <w:txbxContent>
                      <w:p w14:paraId="1E20EDA8" w14:textId="77777777" w:rsidR="001C466C" w:rsidRDefault="001C466C" w:rsidP="001C466C">
                        <w:pPr>
                          <w:spacing w:line="240" w:lineRule="auto"/>
                          <w:textDirection w:val="btLr"/>
                        </w:pPr>
                      </w:p>
                    </w:txbxContent>
                  </v:textbox>
                </v:shape>
              </w:pict>
            </mc:Fallback>
          </mc:AlternateContent>
        </w:r>
        <w:commentRangeStart w:id="24"/>
        <w:r w:rsidR="001C466C">
          <w:rPr>
            <w:noProof/>
          </w:rPr>
          <w:drawing>
            <wp:inline distT="0" distB="0" distL="0" distR="0" wp14:anchorId="475839E1" wp14:editId="4B6C89FA">
              <wp:extent cx="5733415" cy="1165225"/>
              <wp:effectExtent l="0" t="0" r="635" b="0"/>
              <wp:docPr id="54" name="Imagem 5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Interface gráfica do usuário, Texto, Aplicativo, Email&#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3415" cy="1165225"/>
                      </a:xfrm>
                      <a:prstGeom prst="rect">
                        <a:avLst/>
                      </a:prstGeom>
                      <a:noFill/>
                      <a:ln>
                        <a:noFill/>
                      </a:ln>
                    </pic:spPr>
                  </pic:pic>
                </a:graphicData>
              </a:graphic>
            </wp:inline>
          </w:drawing>
        </w:r>
      </w:ins>
      <w:commentRangeEnd w:id="24"/>
      <w:ins w:id="25" w:author="Caio Moura" w:date="2022-12-06T11:40:00Z">
        <w:r w:rsidR="005E7F73">
          <w:rPr>
            <w:rStyle w:val="Refdecomentrio"/>
          </w:rPr>
          <w:commentReference w:id="24"/>
        </w:r>
      </w:ins>
    </w:p>
    <w:p w14:paraId="07CC4D5F" w14:textId="7020BB22" w:rsidR="001C466C" w:rsidRDefault="001C466C" w:rsidP="001C466C">
      <w:pPr>
        <w:rPr>
          <w:ins w:id="26" w:author="Caio Moura" w:date="2022-12-06T09:57:00Z"/>
        </w:rPr>
      </w:pPr>
    </w:p>
    <w:p w14:paraId="32B80BFA" w14:textId="4DEFA6FE" w:rsidR="00A031B2" w:rsidRDefault="00A031B2" w:rsidP="001C466C">
      <w:pPr>
        <w:rPr>
          <w:ins w:id="27" w:author="Caio Moura" w:date="2022-12-06T09:58:00Z"/>
        </w:rPr>
      </w:pPr>
    </w:p>
    <w:p w14:paraId="56E489BB" w14:textId="3BE509CC" w:rsidR="00A031B2" w:rsidRPr="00A031B2" w:rsidRDefault="00A031B2" w:rsidP="00A031B2">
      <w:pPr>
        <w:rPr>
          <w:rFonts w:eastAsia="Montserrat"/>
        </w:rPr>
      </w:pPr>
      <w:r>
        <w:rPr>
          <w:rFonts w:eastAsia="Montserrat"/>
        </w:rPr>
        <w:lastRenderedPageBreak/>
        <w:t>Para o usar a comparação de bases WFS, devemos preencher os seguintes campos</w:t>
      </w:r>
      <w:r w:rsidR="00FD7A5C">
        <w:rPr>
          <w:rFonts w:eastAsia="Montserrat"/>
        </w:rPr>
        <w:t xml:space="preserve"> (Figura 10)</w:t>
      </w:r>
      <w:r>
        <w:rPr>
          <w:rFonts w:eastAsia="Montserrat"/>
        </w:rPr>
        <w:t>:</w:t>
      </w:r>
    </w:p>
    <w:p w14:paraId="1884B5EF" w14:textId="67867E66" w:rsidR="00A031B2" w:rsidRDefault="00A031B2" w:rsidP="00A031B2">
      <w:pPr>
        <w:rPr>
          <w:rFonts w:eastAsia="Montserrat"/>
        </w:rPr>
      </w:pPr>
      <w:r>
        <w:rPr>
          <w:rFonts w:eastAsia="Montserrat"/>
          <w:b/>
        </w:rPr>
        <w:t>Nome da base WFS</w:t>
      </w:r>
      <w:r>
        <w:rPr>
          <w:rFonts w:eastAsia="Montserrat"/>
        </w:rPr>
        <w:t>: Nome fantasia para se referir a esta nova camada;</w:t>
      </w:r>
    </w:p>
    <w:p w14:paraId="364453FD" w14:textId="1E432BE1" w:rsidR="00A031B2" w:rsidRDefault="00A031B2" w:rsidP="00A031B2">
      <w:pPr>
        <w:rPr>
          <w:rFonts w:eastAsia="Montserrat"/>
        </w:rPr>
      </w:pPr>
      <w:r>
        <w:rPr>
          <w:rFonts w:eastAsia="Montserrat"/>
          <w:b/>
        </w:rPr>
        <w:t>Link da WFS:</w:t>
      </w:r>
      <w:r>
        <w:rPr>
          <w:rFonts w:eastAsia="Montserrat"/>
        </w:rPr>
        <w:t xml:space="preserve"> Link válido referente a aonde a base se encontra;</w:t>
      </w:r>
    </w:p>
    <w:p w14:paraId="415F2CCA" w14:textId="77777777" w:rsidR="00A031B2" w:rsidRDefault="00A031B2" w:rsidP="00A031B2">
      <w:pPr>
        <w:rPr>
          <w:rFonts w:eastAsia="Montserrat"/>
        </w:rPr>
      </w:pPr>
      <w:r>
        <w:rPr>
          <w:rFonts w:eastAsia="Montserrat"/>
          <w:b/>
        </w:rPr>
        <w:t>Período de Referência e Data de Aquisição:</w:t>
      </w:r>
      <w:r>
        <w:rPr>
          <w:rFonts w:eastAsia="Montserrat"/>
        </w:rPr>
        <w:t xml:space="preserve"> Informações temporais do dado;</w:t>
      </w:r>
    </w:p>
    <w:p w14:paraId="7B461500" w14:textId="4A70A48E" w:rsidR="00A031B2" w:rsidRDefault="00A031B2" w:rsidP="00A031B2">
      <w:pPr>
        <w:rPr>
          <w:rFonts w:eastAsia="Montserrat"/>
        </w:rPr>
      </w:pPr>
      <w:r>
        <w:rPr>
          <w:rFonts w:eastAsia="Montserrat"/>
          <w:b/>
        </w:rPr>
        <w:t>Descrição:</w:t>
      </w:r>
      <w:r>
        <w:rPr>
          <w:rFonts w:eastAsia="Montserrat"/>
        </w:rPr>
        <w:t xml:space="preserve"> Demais informações a serem acrescentadas a esta base.</w:t>
      </w:r>
    </w:p>
    <w:p w14:paraId="3AE593C8" w14:textId="23192654" w:rsidR="00FD7A5C" w:rsidRPr="00A031B2" w:rsidRDefault="005459CA" w:rsidP="00C7549F">
      <w:pPr>
        <w:ind w:firstLine="0"/>
        <w:rPr>
          <w:ins w:id="28" w:author="Caio Moura" w:date="2022-12-06T09:59:00Z"/>
          <w:rFonts w:eastAsia="Montserrat"/>
        </w:rPr>
      </w:pPr>
      <w:ins w:id="29" w:author="Caio Moura" w:date="2022-12-06T10:07:00Z">
        <w:r>
          <w:rPr>
            <w:noProof/>
          </w:rPr>
          <mc:AlternateContent>
            <mc:Choice Requires="wps">
              <w:drawing>
                <wp:anchor distT="0" distB="0" distL="114300" distR="114300" simplePos="0" relativeHeight="251750400" behindDoc="0" locked="0" layoutInCell="1" allowOverlap="1" wp14:anchorId="7C0C4408" wp14:editId="6F13E935">
                  <wp:simplePos x="0" y="0"/>
                  <wp:positionH relativeFrom="margin">
                    <wp:posOffset>2652395</wp:posOffset>
                  </wp:positionH>
                  <wp:positionV relativeFrom="paragraph">
                    <wp:posOffset>8890</wp:posOffset>
                  </wp:positionV>
                  <wp:extent cx="1209675" cy="381000"/>
                  <wp:effectExtent l="0" t="0" r="0" b="0"/>
                  <wp:wrapNone/>
                  <wp:docPr id="86" name="Caixa de Texto 86"/>
                  <wp:cNvGraphicFramePr/>
                  <a:graphic xmlns:a="http://schemas.openxmlformats.org/drawingml/2006/main">
                    <a:graphicData uri="http://schemas.microsoft.com/office/word/2010/wordprocessingShape">
                      <wps:wsp>
                        <wps:cNvSpPr txBox="1"/>
                        <wps:spPr>
                          <a:xfrm>
                            <a:off x="0" y="0"/>
                            <a:ext cx="1209675" cy="381000"/>
                          </a:xfrm>
                          <a:prstGeom prst="rect">
                            <a:avLst/>
                          </a:prstGeom>
                          <a:noFill/>
                          <a:ln>
                            <a:noFill/>
                          </a:ln>
                        </wps:spPr>
                        <wps:txbx>
                          <w:txbxContent>
                            <w:p w14:paraId="774416E3" w14:textId="77777777" w:rsidR="00FD7A5C" w:rsidRDefault="00FD7A5C" w:rsidP="00FD7A5C">
                              <w:pPr>
                                <w:spacing w:line="240" w:lineRule="auto"/>
                                <w:ind w:firstLine="0"/>
                                <w:textDirection w:val="btLr"/>
                              </w:pPr>
                              <w:r>
                                <w:rPr>
                                  <w:rFonts w:ascii="Montserrat" w:eastAsia="Montserrat" w:hAnsi="Montserrat" w:cs="Montserrat"/>
                                  <w:b/>
                                  <w:color w:val="FF0000"/>
                                  <w:sz w:val="28"/>
                                </w:rPr>
                                <w:t>EXEMPLO</w:t>
                              </w:r>
                            </w:p>
                          </w:txbxContent>
                        </wps:txbx>
                        <wps:bodyPr spcFirstLastPara="1" wrap="square" lIns="91425" tIns="91425" rIns="91425" bIns="91425" anchor="t" anchorCtr="0">
                          <a:noAutofit/>
                        </wps:bodyPr>
                      </wps:wsp>
                    </a:graphicData>
                  </a:graphic>
                </wp:anchor>
              </w:drawing>
            </mc:Choice>
            <mc:Fallback>
              <w:pict>
                <v:shape w14:anchorId="7C0C4408" id="Caixa de Texto 86" o:spid="_x0000_s1065" type="#_x0000_t202" style="position:absolute;left:0;text-align:left;margin-left:208.85pt;margin-top:.7pt;width:95.25pt;height:30pt;z-index:251750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" filled="f" stroked="f">
                  <v:textbox inset="2.53958mm,2.53958mm,2.53958mm,2.53958mm">
                    <w:txbxContent>
                      <w:p w14:paraId="774416E3" w14:textId="77777777" w:rsidR="00FD7A5C" w:rsidRDefault="00FD7A5C" w:rsidP="00FD7A5C">
                        <w:pPr>
                          <w:spacing w:line="240" w:lineRule="auto"/>
                          <w:ind w:firstLine="0"/>
                          <w:textDirection w:val="btLr"/>
                        </w:pPr>
                        <w:r>
                          <w:rPr>
                            <w:rFonts w:ascii="Montserrat" w:eastAsia="Montserrat" w:hAnsi="Montserrat" w:cs="Montserrat"/>
                            <w:b/>
                            <w:color w:val="FF0000"/>
                            <w:sz w:val="28"/>
                          </w:rPr>
                          <w:t>EXEMPLO</w:t>
                        </w:r>
                      </w:p>
                    </w:txbxContent>
                  </v:textbox>
                  <w10:wrap anchorx="margin"/>
                </v:shape>
              </w:pict>
            </mc:Fallback>
          </mc:AlternateContent>
        </w:r>
      </w:ins>
      <w:ins w:id="30" w:author="Caio Moura" w:date="2022-12-06T10:33:00Z">
        <w:r w:rsidR="00A05E5E">
          <w:rPr>
            <w:noProof/>
          </w:rPr>
          <mc:AlternateContent>
            <mc:Choice Requires="wps">
              <w:drawing>
                <wp:anchor distT="0" distB="0" distL="114300" distR="114300" simplePos="0" relativeHeight="251754496" behindDoc="0" locked="0" layoutInCell="1" allowOverlap="1" wp14:anchorId="4EC08911" wp14:editId="507E1310">
                  <wp:simplePos x="0" y="0"/>
                  <wp:positionH relativeFrom="margin">
                    <wp:align>center</wp:align>
                  </wp:positionH>
                  <wp:positionV relativeFrom="paragraph">
                    <wp:posOffset>3269971</wp:posOffset>
                  </wp:positionV>
                  <wp:extent cx="4432935" cy="635"/>
                  <wp:effectExtent l="0" t="0" r="5715" b="0"/>
                  <wp:wrapTopAndBottom/>
                  <wp:docPr id="88" name="Caixa de Texto 88"/>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14:paraId="5632A03B" w14:textId="644E55BD" w:rsidR="00A05E5E" w:rsidRPr="00A031B2" w:rsidRDefault="00A05E5E" w:rsidP="00C64BBC">
                              <w:pPr>
                                <w:pStyle w:val="Legenda"/>
                                <w:rPr>
                                  <w:rFonts w:ascii="Montserrat" w:eastAsia="Montserrat" w:hAnsi="Montserrat" w:cs="Montserrat"/>
                                  <w:noProof/>
                                  <w:szCs w:val="24"/>
                                </w:rPr>
                              </w:pPr>
                              <w:r>
                                <w:t>Figura</w:t>
                              </w:r>
                              <w:r w:rsidR="00CB4B92">
                                <w:rPr>
                                  <w:noProof/>
                                </w:rPr>
                                <w:t>10</w:t>
                              </w:r>
                              <w:r>
                                <w:t>: Nova aba “Bases WFS”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C08911" id="Caixa de Texto 88" o:spid="_x0000_s1066" type="#_x0000_t202" style="position:absolute;left:0;text-align:left;margin-left:0;margin-top:257.5pt;width:349.05pt;height:.05pt;z-index:2517544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fwGwIAAEAEAAAOAAAAZHJzL2Uyb0RvYy54bWysU8Fu2zAMvQ/YPwi6L07Sr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" stroked="f">
                  <v:textbox style="mso-fit-shape-to-text:t" inset="0,0,0,0">
                    <w:txbxContent>
                      <w:p w14:paraId="5632A03B" w14:textId="644E55BD" w:rsidR="00A05E5E" w:rsidRPr="00A031B2" w:rsidRDefault="00A05E5E" w:rsidP="00C64BBC">
                        <w:pPr>
                          <w:pStyle w:val="Legenda"/>
                          <w:rPr>
                            <w:rFonts w:ascii="Montserrat" w:eastAsia="Montserrat" w:hAnsi="Montserrat" w:cs="Montserrat"/>
                            <w:noProof/>
                            <w:szCs w:val="24"/>
                          </w:rPr>
                        </w:pPr>
                        <w:r>
                          <w:t>Figura</w:t>
                        </w:r>
                        <w:r w:rsidR="00CB4B92">
                          <w:rPr>
                            <w:noProof/>
                          </w:rPr>
                          <w:t>10</w:t>
                        </w:r>
                        <w:r>
                          <w:t>: Nova aba “Bases WFS”</w:t>
                        </w:r>
                      </w:p>
                    </w:txbxContent>
                  </v:textbox>
                  <w10:wrap type="topAndBottom" anchorx="margin"/>
                </v:shape>
              </w:pict>
            </mc:Fallback>
          </mc:AlternateContent>
        </w:r>
      </w:ins>
      <w:ins w:id="31" w:author="Caio Moura" w:date="2022-12-06T10:08:00Z">
        <w:r w:rsidR="00FD7A5C">
          <w:rPr>
            <w:noProof/>
          </w:rPr>
          <mc:AlternateContent>
            <mc:Choice Requires="wps">
              <w:drawing>
                <wp:anchor distT="0" distB="0" distL="114300" distR="114300" simplePos="0" relativeHeight="251752448" behindDoc="0" locked="0" layoutInCell="1" allowOverlap="1" wp14:anchorId="21DEA3EF" wp14:editId="1ECCAD05">
                  <wp:simplePos x="0" y="0"/>
                  <wp:positionH relativeFrom="column">
                    <wp:posOffset>2106777</wp:posOffset>
                  </wp:positionH>
                  <wp:positionV relativeFrom="paragraph">
                    <wp:posOffset>841578</wp:posOffset>
                  </wp:positionV>
                  <wp:extent cx="380999" cy="190500"/>
                  <wp:effectExtent l="0" t="0" r="0" b="0"/>
                  <wp:wrapNone/>
                  <wp:docPr id="87" name="Seta: para a Direita 87"/>
                  <wp:cNvGraphicFramePr/>
                  <a:graphic xmlns:a="http://schemas.openxmlformats.org/drawingml/2006/main">
                    <a:graphicData uri="http://schemas.microsoft.com/office/word/2010/wordprocessingShape">
                      <wps:wsp>
                        <wps:cNvSpPr/>
                        <wps:spPr>
                          <a:xfrm>
                            <a:off x="0" y="0"/>
                            <a:ext cx="380999"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5A10C08D" w14:textId="77777777" w:rsidR="00FD7A5C" w:rsidRDefault="00FD7A5C" w:rsidP="00FD7A5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1DEA3EF" id="Seta: para a Direita 87" o:spid="_x0000_s1067" type="#_x0000_t13" style="position:absolute;left:0;text-align:left;margin-left:165.9pt;margin-top:66.25pt;width:30pt;height:1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" fillcolor="red">
                  <v:stroke startarrowwidth="narrow" startarrowlength="short" endarrowwidth="narrow" endarrowlength="short" joinstyle="round"/>
                  <v:textbox inset="2.53958mm,2.53958mm,2.53958mm,2.53958mm">
                    <w:txbxContent>
                      <w:p w14:paraId="5A10C08D" w14:textId="77777777" w:rsidR="00FD7A5C" w:rsidRDefault="00FD7A5C" w:rsidP="00FD7A5C">
                        <w:pPr>
                          <w:spacing w:line="240" w:lineRule="auto"/>
                          <w:textDirection w:val="btLr"/>
                        </w:pPr>
                      </w:p>
                    </w:txbxContent>
                  </v:textbox>
                </v:shape>
              </w:pict>
            </mc:Fallback>
          </mc:AlternateContent>
        </w:r>
      </w:ins>
      <w:commentRangeStart w:id="32"/>
      <w:ins w:id="33" w:author="Caio Moura" w:date="2022-12-06T10:07:00Z">
        <w:r w:rsidR="00FD7A5C">
          <w:rPr>
            <w:noProof/>
          </w:rPr>
          <w:drawing>
            <wp:inline distT="0" distB="0" distL="0" distR="0" wp14:anchorId="26E2F3CA" wp14:editId="762397FD">
              <wp:extent cx="5733415" cy="3083560"/>
              <wp:effectExtent l="0" t="0" r="635" b="254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3415" cy="3083560"/>
                      </a:xfrm>
                      <a:prstGeom prst="rect">
                        <a:avLst/>
                      </a:prstGeom>
                      <a:noFill/>
                      <a:ln>
                        <a:noFill/>
                      </a:ln>
                    </pic:spPr>
                  </pic:pic>
                </a:graphicData>
              </a:graphic>
            </wp:inline>
          </w:drawing>
        </w:r>
      </w:ins>
      <w:commentRangeEnd w:id="32"/>
      <w:ins w:id="34" w:author="Caio Moura" w:date="2022-12-06T11:40:00Z">
        <w:r w:rsidR="005E7F73">
          <w:rPr>
            <w:rStyle w:val="Refdecomentrio"/>
          </w:rPr>
          <w:commentReference w:id="32"/>
        </w:r>
      </w:ins>
    </w:p>
    <w:p w14:paraId="0A045E1E" w14:textId="2C3C11EC" w:rsidR="00C64BBC" w:rsidRDefault="00C64BBC" w:rsidP="00C64BBC">
      <w:pPr>
        <w:ind w:firstLine="0"/>
        <w:jc w:val="left"/>
      </w:pPr>
    </w:p>
    <w:p w14:paraId="63AD0DEC" w14:textId="445EEC87" w:rsidR="00C7549F" w:rsidRDefault="00C7549F" w:rsidP="00C7549F">
      <w:pPr>
        <w:rPr>
          <w:rFonts w:cs="Spranq eco sans"/>
        </w:rPr>
      </w:pPr>
      <w:r>
        <w:rPr>
          <w:rFonts w:eastAsia="Montserrat"/>
        </w:rPr>
        <w:t xml:space="preserve">Após ter todos os dados preenchidos corretamente, devemos pressionar em “Obter informações da camada WFS”. </w:t>
      </w:r>
      <w:r>
        <w:rPr>
          <w:rFonts w:cs="Spranq eco sans"/>
        </w:rPr>
        <w:t>Logo após, todas as camadas presentes na base de dados serão exibidas na tela.</w:t>
      </w:r>
    </w:p>
    <w:p w14:paraId="35F3FF84" w14:textId="6F1F3A99" w:rsidR="00C7549F" w:rsidRDefault="00C7549F" w:rsidP="00C7549F">
      <w:pPr>
        <w:autoSpaceDE w:val="0"/>
        <w:autoSpaceDN w:val="0"/>
        <w:adjustRightInd w:val="0"/>
        <w:ind w:firstLine="720"/>
        <w:rPr>
          <w:rFonts w:cs="Spranq eco sans"/>
        </w:rPr>
      </w:pPr>
      <w:r>
        <w:rPr>
          <w:rFonts w:cs="Spranq eco sans"/>
        </w:rPr>
        <w:t xml:space="preserve">Para baixar e utilizar uma ou mais camadas presentes nesse link, o usuário deve escolher as camadas através da seleção do </w:t>
      </w:r>
      <w:proofErr w:type="spellStart"/>
      <w:r w:rsidRPr="00C7549F">
        <w:rPr>
          <w:rFonts w:cs="Spranq eco sans"/>
          <w:i/>
          <w:iCs/>
        </w:rPr>
        <w:t>checkbox</w:t>
      </w:r>
      <w:proofErr w:type="spellEnd"/>
      <w:r>
        <w:rPr>
          <w:rFonts w:cs="Spranq eco sans"/>
        </w:rPr>
        <w:t xml:space="preserve"> e realizar as configurações delas. </w:t>
      </w:r>
    </w:p>
    <w:p w14:paraId="6C9E3C19" w14:textId="77777777" w:rsidR="00C7549F" w:rsidRDefault="00C7549F" w:rsidP="00C7549F">
      <w:pPr>
        <w:autoSpaceDE w:val="0"/>
        <w:autoSpaceDN w:val="0"/>
        <w:adjustRightInd w:val="0"/>
        <w:rPr>
          <w:rFonts w:cs="Spranq eco sans"/>
        </w:rPr>
      </w:pPr>
      <w:r>
        <w:rPr>
          <w:rFonts w:cs="Spranq eco sans"/>
        </w:rPr>
        <w:t>Após cadastrada, ao selecionar uma base de dados de link WFS, um botão será adicionado em uma nova coluna presente na direita de cada uma das camadas. Ao ser pressionado, esse botão atualiza a camada WFS que está presente na máquina do usuário.</w:t>
      </w:r>
    </w:p>
    <w:p w14:paraId="08A4D109" w14:textId="77777777" w:rsidR="00C7549F" w:rsidRPr="005459CA" w:rsidRDefault="00C7549F" w:rsidP="00C7549F">
      <w:pPr>
        <w:rPr>
          <w:ins w:id="35" w:author="Caio Moura" w:date="2022-12-06T10:05:00Z"/>
          <w:rFonts w:eastAsia="Montserrat"/>
        </w:rPr>
      </w:pPr>
    </w:p>
    <w:p w14:paraId="1788518B" w14:textId="77777777" w:rsidR="00C7549F" w:rsidRDefault="00C7549F" w:rsidP="00C64BBC">
      <w:pPr>
        <w:ind w:firstLine="0"/>
        <w:jc w:val="left"/>
      </w:pPr>
    </w:p>
    <w:p w14:paraId="212200AC" w14:textId="1F2D736C" w:rsidR="00C64BBC" w:rsidRDefault="00C64BBC" w:rsidP="00590A06">
      <w:pPr>
        <w:pStyle w:val="Ttulo"/>
        <w:numPr>
          <w:ilvl w:val="1"/>
          <w:numId w:val="17"/>
        </w:numPr>
        <w:ind w:left="993" w:hanging="567"/>
        <w:jc w:val="left"/>
      </w:pPr>
      <w:r w:rsidRPr="00590A06">
        <w:lastRenderedPageBreak/>
        <w:t xml:space="preserve">Configuração do serviço de </w:t>
      </w:r>
      <w:proofErr w:type="spellStart"/>
      <w:r w:rsidRPr="00590A06">
        <w:t>Geocodificação</w:t>
      </w:r>
      <w:proofErr w:type="spellEnd"/>
    </w:p>
    <w:p w14:paraId="64377383" w14:textId="77777777" w:rsidR="007A71FD" w:rsidRPr="007A71FD" w:rsidRDefault="007A71FD" w:rsidP="007A71FD">
      <w:pPr>
        <w:autoSpaceDE w:val="0"/>
        <w:autoSpaceDN w:val="0"/>
        <w:adjustRightInd w:val="0"/>
        <w:rPr>
          <w:rFonts w:cs="Spranq eco sans"/>
        </w:rPr>
      </w:pPr>
      <w:r w:rsidRPr="007A71FD">
        <w:rPr>
          <w:rFonts w:cs="Spranq eco sans"/>
        </w:rPr>
        <w:t xml:space="preserve">A aba de serviços, que pode ser observada na figura 11 conta com duas configurações dos serviços que serão utilizados durante o uso do </w:t>
      </w:r>
      <w:r w:rsidRPr="00590A06">
        <w:rPr>
          <w:rFonts w:cs="Spranq eco sans"/>
          <w:i/>
          <w:iCs/>
        </w:rPr>
        <w:t>plugin</w:t>
      </w:r>
      <w:r w:rsidRPr="007A71FD">
        <w:rPr>
          <w:rFonts w:cs="Spranq eco sans"/>
        </w:rPr>
        <w:t xml:space="preserve">, sendo eles: serviço de </w:t>
      </w:r>
      <w:proofErr w:type="spellStart"/>
      <w:r w:rsidRPr="007A71FD">
        <w:rPr>
          <w:rFonts w:cs="Spranq eco sans"/>
        </w:rPr>
        <w:t>geocodificação</w:t>
      </w:r>
      <w:proofErr w:type="spellEnd"/>
      <w:r w:rsidRPr="007A71FD">
        <w:rPr>
          <w:rFonts w:cs="Spranq eco sans"/>
        </w:rPr>
        <w:t xml:space="preserve"> e o serviço de </w:t>
      </w:r>
      <w:proofErr w:type="spellStart"/>
      <w:r w:rsidRPr="007A71FD">
        <w:rPr>
          <w:rFonts w:cs="Spranq eco sans"/>
          <w:i/>
          <w:iCs/>
        </w:rPr>
        <w:t>basemap</w:t>
      </w:r>
      <w:proofErr w:type="spellEnd"/>
      <w:r w:rsidRPr="007A71FD">
        <w:rPr>
          <w:rFonts w:cs="Spranq eco sans"/>
        </w:rPr>
        <w:t>.</w:t>
      </w:r>
    </w:p>
    <w:p w14:paraId="3E5751F0" w14:textId="1D32E6D8" w:rsidR="007A71FD" w:rsidRPr="007A71FD" w:rsidRDefault="007A71FD" w:rsidP="007A71FD">
      <w:pPr>
        <w:autoSpaceDE w:val="0"/>
        <w:autoSpaceDN w:val="0"/>
        <w:adjustRightInd w:val="0"/>
        <w:rPr>
          <w:rFonts w:cs="Spranq eco sans"/>
        </w:rPr>
      </w:pPr>
      <w:r w:rsidRPr="007A71FD">
        <w:rPr>
          <w:rFonts w:cs="Spranq eco sans"/>
        </w:rPr>
        <w:t xml:space="preserve">Para realizar o serviço de </w:t>
      </w:r>
      <w:proofErr w:type="spellStart"/>
      <w:r w:rsidRPr="007A71FD">
        <w:rPr>
          <w:rFonts w:cs="Spranq eco sans"/>
        </w:rPr>
        <w:t>geocodificação</w:t>
      </w:r>
      <w:proofErr w:type="spellEnd"/>
      <w:r w:rsidRPr="007A71FD">
        <w:rPr>
          <w:rFonts w:cs="Spranq eco sans"/>
        </w:rPr>
        <w:t xml:space="preserve">, o usuário pode optar por utilizar serviços como o do </w:t>
      </w:r>
      <w:r w:rsidRPr="00590A06">
        <w:rPr>
          <w:rFonts w:cs="Spranq eco sans"/>
          <w:i/>
          <w:iCs/>
        </w:rPr>
        <w:t>Google</w:t>
      </w:r>
      <w:r w:rsidRPr="007A71FD">
        <w:rPr>
          <w:rFonts w:cs="Spranq eco sans"/>
        </w:rPr>
        <w:t xml:space="preserve">, que requer uma chave própria da Google para sua utilização, ou o serviço da </w:t>
      </w:r>
      <w:proofErr w:type="spellStart"/>
      <w:r w:rsidRPr="007A71FD">
        <w:rPr>
          <w:rFonts w:cs="Spranq eco sans"/>
        </w:rPr>
        <w:t>Nomitatim</w:t>
      </w:r>
      <w:proofErr w:type="spellEnd"/>
      <w:r w:rsidRPr="007A71FD">
        <w:rPr>
          <w:rFonts w:cs="Spranq eco sans"/>
        </w:rPr>
        <w:t xml:space="preserve"> (</w:t>
      </w:r>
      <w:proofErr w:type="spellStart"/>
      <w:r w:rsidRPr="007A71FD">
        <w:rPr>
          <w:rFonts w:cs="Spranq eco sans"/>
          <w:i/>
          <w:iCs/>
        </w:rPr>
        <w:t>OpenStreetMap</w:t>
      </w:r>
      <w:proofErr w:type="spellEnd"/>
      <w:r w:rsidRPr="007A71FD">
        <w:rPr>
          <w:rFonts w:cs="Spranq eco sans"/>
        </w:rPr>
        <w:t xml:space="preserve">), que por sua vez é gratuito. Porém, por envolver comparações de Ponto e o Prisma até então não atender esse tipo de comparação, o serviço de </w:t>
      </w:r>
      <w:proofErr w:type="spellStart"/>
      <w:r w:rsidRPr="007A71FD">
        <w:rPr>
          <w:rFonts w:cs="Spranq eco sans"/>
        </w:rPr>
        <w:t>geocodificação</w:t>
      </w:r>
      <w:proofErr w:type="spellEnd"/>
      <w:r w:rsidRPr="007A71FD">
        <w:rPr>
          <w:rFonts w:cs="Spranq eco sans"/>
        </w:rPr>
        <w:t xml:space="preserve"> está desabilitado.</w:t>
      </w:r>
    </w:p>
    <w:p w14:paraId="36EF4CDD" w14:textId="44CEA26B" w:rsidR="007A71FD" w:rsidRPr="007A71FD" w:rsidRDefault="007A71FD" w:rsidP="007A71FD">
      <w:pPr>
        <w:autoSpaceDE w:val="0"/>
        <w:autoSpaceDN w:val="0"/>
        <w:adjustRightInd w:val="0"/>
        <w:rPr>
          <w:rFonts w:cs="Spranq eco sans"/>
        </w:rPr>
      </w:pPr>
      <w:r w:rsidRPr="007A71FD">
        <w:rPr>
          <w:rFonts w:cs="Spranq eco sans"/>
        </w:rPr>
        <w:t xml:space="preserve">Já o serviço de </w:t>
      </w:r>
      <w:proofErr w:type="spellStart"/>
      <w:r w:rsidRPr="007A71FD">
        <w:rPr>
          <w:rFonts w:cs="Spranq eco sans"/>
          <w:i/>
          <w:iCs/>
        </w:rPr>
        <w:t>basemap</w:t>
      </w:r>
      <w:proofErr w:type="spellEnd"/>
      <w:r w:rsidRPr="007A71FD">
        <w:rPr>
          <w:rFonts w:cs="Spranq eco sans"/>
        </w:rPr>
        <w:t xml:space="preserve"> permite ao usuário selecionar o mapa base que será utilizado em todas as funcionalidades exercidas pelo </w:t>
      </w:r>
      <w:r w:rsidRPr="007A71FD">
        <w:rPr>
          <w:rFonts w:cs="Spranq eco sans"/>
          <w:i/>
          <w:iCs/>
        </w:rPr>
        <w:t>plugin</w:t>
      </w:r>
      <w:r w:rsidRPr="007A71FD">
        <w:rPr>
          <w:rFonts w:cs="Spranq eco sans"/>
        </w:rPr>
        <w:t xml:space="preserve">, como geração de relatório e a pré-visualização das camadas no próprio QGIS. Até o momento, as camadas bases que o usuário pode optar por utilizar no </w:t>
      </w:r>
      <w:r w:rsidRPr="007A71FD">
        <w:rPr>
          <w:rFonts w:cs="Spranq eco sans"/>
          <w:i/>
          <w:iCs/>
        </w:rPr>
        <w:t>plugin</w:t>
      </w:r>
      <w:r w:rsidRPr="007A71FD">
        <w:rPr>
          <w:rFonts w:cs="Spranq eco sans"/>
        </w:rPr>
        <w:t xml:space="preserve"> são: </w:t>
      </w:r>
      <w:r w:rsidRPr="007A71FD">
        <w:rPr>
          <w:rFonts w:cs="Spranq eco sans"/>
          <w:i/>
          <w:iCs/>
        </w:rPr>
        <w:t>Google</w:t>
      </w:r>
      <w:r w:rsidRPr="007A71FD">
        <w:rPr>
          <w:rFonts w:cs="Spranq eco sans"/>
        </w:rPr>
        <w:t xml:space="preserve"> </w:t>
      </w:r>
      <w:r w:rsidRPr="007A71FD">
        <w:rPr>
          <w:rFonts w:cs="Spranq eco sans"/>
          <w:i/>
          <w:iCs/>
        </w:rPr>
        <w:t>Maps</w:t>
      </w:r>
      <w:r w:rsidRPr="007A71FD">
        <w:rPr>
          <w:rFonts w:cs="Spranq eco sans"/>
        </w:rPr>
        <w:t xml:space="preserve">, </w:t>
      </w:r>
      <w:proofErr w:type="spellStart"/>
      <w:r w:rsidRPr="007A71FD">
        <w:rPr>
          <w:rFonts w:cs="Spranq eco sans"/>
          <w:i/>
          <w:iCs/>
        </w:rPr>
        <w:t>OpenStreetMaps</w:t>
      </w:r>
      <w:proofErr w:type="spellEnd"/>
      <w:r w:rsidRPr="007A71FD">
        <w:rPr>
          <w:rFonts w:cs="Spranq eco sans"/>
        </w:rPr>
        <w:t xml:space="preserve"> e </w:t>
      </w:r>
      <w:r w:rsidRPr="007A71FD">
        <w:rPr>
          <w:rFonts w:cs="Spranq eco sans"/>
          <w:i/>
          <w:iCs/>
        </w:rPr>
        <w:t>Bing</w:t>
      </w:r>
      <w:r w:rsidRPr="007A71FD">
        <w:rPr>
          <w:rFonts w:cs="Spranq eco sans"/>
        </w:rPr>
        <w:t>.</w:t>
      </w:r>
    </w:p>
    <w:p w14:paraId="56469539" w14:textId="67A42ABA" w:rsidR="00C64BBC" w:rsidRDefault="00C64BBC" w:rsidP="00C64BBC">
      <w:pPr>
        <w:rPr>
          <w:ins w:id="36" w:author="Caio Moura" w:date="2022-12-14T08:45:00Z"/>
        </w:rPr>
      </w:pPr>
    </w:p>
    <w:p w14:paraId="37128802" w14:textId="2A4E2BE0" w:rsidR="009B7D77" w:rsidRDefault="00C64BBC" w:rsidP="007A71FD">
      <w:pPr>
        <w:ind w:firstLine="426"/>
      </w:pPr>
      <w:ins w:id="37" w:author="Caio Moura" w:date="2022-12-14T08:48:00Z">
        <w:r>
          <w:rPr>
            <w:noProof/>
          </w:rPr>
          <mc:AlternateContent>
            <mc:Choice Requires="wps">
              <w:drawing>
                <wp:anchor distT="0" distB="0" distL="114300" distR="114300" simplePos="0" relativeHeight="251770880" behindDoc="0" locked="0" layoutInCell="1" allowOverlap="1" wp14:anchorId="46EBB09B" wp14:editId="740CB6F4">
                  <wp:simplePos x="0" y="0"/>
                  <wp:positionH relativeFrom="column">
                    <wp:posOffset>-144780</wp:posOffset>
                  </wp:positionH>
                  <wp:positionV relativeFrom="paragraph">
                    <wp:posOffset>1625600</wp:posOffset>
                  </wp:positionV>
                  <wp:extent cx="380999" cy="190500"/>
                  <wp:effectExtent l="0" t="0" r="0" b="0"/>
                  <wp:wrapNone/>
                  <wp:docPr id="97" name="Seta: para a Direita 97"/>
                  <wp:cNvGraphicFramePr/>
                  <a:graphic xmlns:a="http://schemas.openxmlformats.org/drawingml/2006/main">
                    <a:graphicData uri="http://schemas.microsoft.com/office/word/2010/wordprocessingShape">
                      <wps:wsp>
                        <wps:cNvSpPr/>
                        <wps:spPr>
                          <a:xfrm>
                            <a:off x="0" y="0"/>
                            <a:ext cx="380999"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460C9FE4" w14:textId="77777777" w:rsidR="00C64BBC" w:rsidRDefault="00C64BBC" w:rsidP="00C64BB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46EBB09B" id="Seta: para a Direita 97" o:spid="_x0000_s1068" type="#_x0000_t13" style="position:absolute;left:0;text-align:left;margin-left:-11.4pt;margin-top:128pt;width:30pt;height:1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" fillcolor="red">
                  <v:stroke startarrowwidth="narrow" startarrowlength="short" endarrowwidth="narrow" endarrowlength="short" joinstyle="round"/>
                  <v:textbox inset="2.53958mm,2.53958mm,2.53958mm,2.53958mm">
                    <w:txbxContent>
                      <w:p w14:paraId="460C9FE4" w14:textId="77777777" w:rsidR="00C64BBC" w:rsidRDefault="00C64BBC" w:rsidP="00C64BBC">
                        <w:pPr>
                          <w:spacing w:line="240" w:lineRule="auto"/>
                          <w:textDirection w:val="btLr"/>
                        </w:pPr>
                      </w:p>
                    </w:txbxContent>
                  </v:textbox>
                </v:shape>
              </w:pict>
            </mc:Fallback>
          </mc:AlternateContent>
        </w:r>
        <w:r>
          <w:rPr>
            <w:noProof/>
          </w:rPr>
          <mc:AlternateContent>
            <mc:Choice Requires="wps">
              <w:drawing>
                <wp:anchor distT="0" distB="0" distL="114300" distR="114300" simplePos="0" relativeHeight="251768832" behindDoc="0" locked="0" layoutInCell="1" allowOverlap="1" wp14:anchorId="53361958" wp14:editId="762B9027">
                  <wp:simplePos x="0" y="0"/>
                  <wp:positionH relativeFrom="column">
                    <wp:posOffset>-175260</wp:posOffset>
                  </wp:positionH>
                  <wp:positionV relativeFrom="paragraph">
                    <wp:posOffset>436880</wp:posOffset>
                  </wp:positionV>
                  <wp:extent cx="380999" cy="190500"/>
                  <wp:effectExtent l="0" t="0" r="0" b="0"/>
                  <wp:wrapNone/>
                  <wp:docPr id="96" name="Seta: para a Direita 96"/>
                  <wp:cNvGraphicFramePr/>
                  <a:graphic xmlns:a="http://schemas.openxmlformats.org/drawingml/2006/main">
                    <a:graphicData uri="http://schemas.microsoft.com/office/word/2010/wordprocessingShape">
                      <wps:wsp>
                        <wps:cNvSpPr/>
                        <wps:spPr>
                          <a:xfrm>
                            <a:off x="0" y="0"/>
                            <a:ext cx="380999"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240AB010" w14:textId="77777777" w:rsidR="00C64BBC" w:rsidRDefault="00C64BBC" w:rsidP="00C64BB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53361958" id="Seta: para a Direita 96" o:spid="_x0000_s1069" type="#_x0000_t13" style="position:absolute;left:0;text-align:left;margin-left:-13.8pt;margin-top:34.4pt;width:30pt;height:1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" fillcolor="red">
                  <v:stroke startarrowwidth="narrow" startarrowlength="short" endarrowwidth="narrow" endarrowlength="short" joinstyle="round"/>
                  <v:textbox inset="2.53958mm,2.53958mm,2.53958mm,2.53958mm">
                    <w:txbxContent>
                      <w:p w14:paraId="240AB010" w14:textId="77777777" w:rsidR="00C64BBC" w:rsidRDefault="00C64BBC" w:rsidP="00C64BBC">
                        <w:pPr>
                          <w:spacing w:line="240" w:lineRule="auto"/>
                          <w:textDirection w:val="btLr"/>
                        </w:pPr>
                      </w:p>
                    </w:txbxContent>
                  </v:textbox>
                </v:shape>
              </w:pict>
            </mc:Fallback>
          </mc:AlternateContent>
        </w:r>
      </w:ins>
      <w:ins w:id="38" w:author="Caio Moura" w:date="2022-12-14T08:47:00Z">
        <w:r>
          <w:rPr>
            <w:noProof/>
          </w:rPr>
          <mc:AlternateContent>
            <mc:Choice Requires="wps">
              <w:drawing>
                <wp:anchor distT="0" distB="0" distL="114300" distR="114300" simplePos="0" relativeHeight="251766784" behindDoc="0" locked="0" layoutInCell="1" allowOverlap="1" wp14:anchorId="0460243F" wp14:editId="68A10BAD">
                  <wp:simplePos x="0" y="0"/>
                  <wp:positionH relativeFrom="margin">
                    <wp:posOffset>3284220</wp:posOffset>
                  </wp:positionH>
                  <wp:positionV relativeFrom="paragraph">
                    <wp:posOffset>10160</wp:posOffset>
                  </wp:positionV>
                  <wp:extent cx="1209675" cy="381000"/>
                  <wp:effectExtent l="0" t="0" r="0" b="0"/>
                  <wp:wrapNone/>
                  <wp:docPr id="95" name="Caixa de Texto 95"/>
                  <wp:cNvGraphicFramePr/>
                  <a:graphic xmlns:a="http://schemas.openxmlformats.org/drawingml/2006/main">
                    <a:graphicData uri="http://schemas.microsoft.com/office/word/2010/wordprocessingShape">
                      <wps:wsp>
                        <wps:cNvSpPr txBox="1"/>
                        <wps:spPr>
                          <a:xfrm>
                            <a:off x="0" y="0"/>
                            <a:ext cx="1209675" cy="381000"/>
                          </a:xfrm>
                          <a:prstGeom prst="rect">
                            <a:avLst/>
                          </a:prstGeom>
                          <a:noFill/>
                          <a:ln>
                            <a:noFill/>
                          </a:ln>
                        </wps:spPr>
                        <wps:txbx>
                          <w:txbxContent>
                            <w:p w14:paraId="75DEC98B" w14:textId="77777777" w:rsidR="00C64BBC" w:rsidRDefault="00C64BBC" w:rsidP="00C64BBC">
                              <w:pPr>
                                <w:spacing w:line="240" w:lineRule="auto"/>
                                <w:ind w:firstLine="0"/>
                                <w:textDirection w:val="btLr"/>
                              </w:pPr>
                              <w:r>
                                <w:rPr>
                                  <w:rFonts w:ascii="Montserrat" w:eastAsia="Montserrat" w:hAnsi="Montserrat" w:cs="Montserrat"/>
                                  <w:b/>
                                  <w:color w:val="FF0000"/>
                                  <w:sz w:val="28"/>
                                </w:rPr>
                                <w:t>EXEMPLO</w:t>
                              </w:r>
                            </w:p>
                          </w:txbxContent>
                        </wps:txbx>
                        <wps:bodyPr spcFirstLastPara="1" wrap="square" lIns="91425" tIns="91425" rIns="91425" bIns="91425" anchor="t" anchorCtr="0">
                          <a:noAutofit/>
                        </wps:bodyPr>
                      </wps:wsp>
                    </a:graphicData>
                  </a:graphic>
                </wp:anchor>
              </w:drawing>
            </mc:Choice>
            <mc:Fallback>
              <w:pict>
                <v:shape w14:anchorId="0460243F" id="Caixa de Texto 95" o:spid="_x0000_s1070" type="#_x0000_t202" style="position:absolute;left:0;text-align:left;margin-left:258.6pt;margin-top:.8pt;width:95.25pt;height:30pt;z-index:251766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" filled="f" stroked="f">
                  <v:textbox inset="2.53958mm,2.53958mm,2.53958mm,2.53958mm">
                    <w:txbxContent>
                      <w:p w14:paraId="75DEC98B" w14:textId="77777777" w:rsidR="00C64BBC" w:rsidRDefault="00C64BBC" w:rsidP="00C64BBC">
                        <w:pPr>
                          <w:spacing w:line="240" w:lineRule="auto"/>
                          <w:ind w:firstLine="0"/>
                          <w:textDirection w:val="btLr"/>
                        </w:pPr>
                        <w:r>
                          <w:rPr>
                            <w:rFonts w:ascii="Montserrat" w:eastAsia="Montserrat" w:hAnsi="Montserrat" w:cs="Montserrat"/>
                            <w:b/>
                            <w:color w:val="FF0000"/>
                            <w:sz w:val="28"/>
                          </w:rPr>
                          <w:t>EXEMPLO</w:t>
                        </w:r>
                      </w:p>
                    </w:txbxContent>
                  </v:textbox>
                  <w10:wrap anchorx="margin"/>
                </v:shape>
              </w:pict>
            </mc:Fallback>
          </mc:AlternateContent>
        </w:r>
      </w:ins>
      <w:ins w:id="39" w:author="Caio Moura" w:date="2022-12-14T08:46:00Z">
        <w:r>
          <w:rPr>
            <w:noProof/>
          </w:rPr>
          <mc:AlternateContent>
            <mc:Choice Requires="wps">
              <w:drawing>
                <wp:anchor distT="0" distB="0" distL="114300" distR="114300" simplePos="0" relativeHeight="251764736" behindDoc="0" locked="0" layoutInCell="1" allowOverlap="1" wp14:anchorId="7C991332" wp14:editId="1DB48F76">
                  <wp:simplePos x="0" y="0"/>
                  <wp:positionH relativeFrom="margin">
                    <wp:align>center</wp:align>
                  </wp:positionH>
                  <wp:positionV relativeFrom="paragraph">
                    <wp:posOffset>3357245</wp:posOffset>
                  </wp:positionV>
                  <wp:extent cx="4432935" cy="635"/>
                  <wp:effectExtent l="0" t="0" r="5715" b="0"/>
                  <wp:wrapTopAndBottom/>
                  <wp:docPr id="94" name="Caixa de Texto 94"/>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14:paraId="1D1AD0FE" w14:textId="0A9C530B" w:rsidR="00C64BBC" w:rsidRPr="00590A06" w:rsidRDefault="00C64BBC" w:rsidP="00C64BBC">
                              <w:pPr>
                                <w:pStyle w:val="Legenda"/>
                                <w:rPr>
                                  <w:rFonts w:ascii="Montserrat" w:eastAsia="Montserrat" w:hAnsi="Montserrat" w:cs="Montserrat"/>
                                  <w:noProof/>
                                  <w:szCs w:val="24"/>
                                </w:rPr>
                              </w:pPr>
                              <w:r>
                                <w:t>Figura</w:t>
                              </w:r>
                              <w:r w:rsidR="00590A06">
                                <w:t xml:space="preserve"> </w:t>
                              </w:r>
                              <w:r>
                                <w:rPr>
                                  <w:noProof/>
                                </w:rPr>
                                <w:t>11</w:t>
                              </w:r>
                              <w:r>
                                <w:t>: Tela de Serviços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991332" id="Caixa de Texto 94" o:spid="_x0000_s1071" type="#_x0000_t202" style="position:absolute;left:0;text-align:left;margin-left:0;margin-top:264.35pt;width:349.05pt;height:.05pt;z-index:2517647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ST3GwIAAEAEAAAOAAAAZHJzL2Uyb0RvYy54bWysU01v2zAMvQ/YfxB0X5yPrl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" stroked="f">
                  <v:textbox style="mso-fit-shape-to-text:t" inset="0,0,0,0">
                    <w:txbxContent>
                      <w:p w14:paraId="1D1AD0FE" w14:textId="0A9C530B" w:rsidR="00C64BBC" w:rsidRPr="00590A06" w:rsidRDefault="00C64BBC" w:rsidP="00C64BBC">
                        <w:pPr>
                          <w:pStyle w:val="Legenda"/>
                          <w:rPr>
                            <w:rFonts w:ascii="Montserrat" w:eastAsia="Montserrat" w:hAnsi="Montserrat" w:cs="Montserrat"/>
                            <w:noProof/>
                            <w:szCs w:val="24"/>
                          </w:rPr>
                        </w:pPr>
                        <w:r>
                          <w:t>Figura</w:t>
                        </w:r>
                        <w:r w:rsidR="00590A06">
                          <w:t xml:space="preserve"> </w:t>
                        </w:r>
                        <w:r>
                          <w:rPr>
                            <w:noProof/>
                          </w:rPr>
                          <w:t>11</w:t>
                        </w:r>
                        <w:r>
                          <w:t>: Tela de Serviços</w:t>
                        </w:r>
                      </w:p>
                    </w:txbxContent>
                  </v:textbox>
                  <w10:wrap type="topAndBottom" anchorx="margin"/>
                </v:shape>
              </w:pict>
            </mc:Fallback>
          </mc:AlternateContent>
        </w:r>
        <w:r>
          <w:rPr>
            <w:noProof/>
          </w:rPr>
          <w:drawing>
            <wp:inline distT="0" distB="0" distL="0" distR="0" wp14:anchorId="71AE5582" wp14:editId="18C95320">
              <wp:extent cx="5733415" cy="3180715"/>
              <wp:effectExtent l="0" t="0" r="635" b="635"/>
              <wp:docPr id="84" name="Imagem 8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descr="Interface gráfica do usuário, Texto, Aplicativo&#10;&#10;Descrição gerad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415" cy="3180715"/>
                      </a:xfrm>
                      <a:prstGeom prst="rect">
                        <a:avLst/>
                      </a:prstGeom>
                    </pic:spPr>
                  </pic:pic>
                </a:graphicData>
              </a:graphic>
            </wp:inline>
          </w:drawing>
        </w:r>
      </w:ins>
    </w:p>
    <w:p w14:paraId="13F6092B" w14:textId="60CA7376" w:rsidR="007A71FD" w:rsidRDefault="007A71FD" w:rsidP="007A71FD">
      <w:pPr>
        <w:ind w:firstLine="426"/>
      </w:pPr>
    </w:p>
    <w:p w14:paraId="51BC6296" w14:textId="431F03D6" w:rsidR="007A71FD" w:rsidRDefault="007A71FD" w:rsidP="007A71FD">
      <w:pPr>
        <w:ind w:firstLine="426"/>
      </w:pPr>
    </w:p>
    <w:p w14:paraId="17E2FF70" w14:textId="7A6E253B" w:rsidR="007A71FD" w:rsidRDefault="007A71FD" w:rsidP="007A71FD">
      <w:pPr>
        <w:ind w:firstLine="426"/>
      </w:pPr>
    </w:p>
    <w:p w14:paraId="6E973574" w14:textId="39EA8812" w:rsidR="007A71FD" w:rsidRDefault="007A71FD" w:rsidP="007A71FD">
      <w:pPr>
        <w:ind w:firstLine="426"/>
      </w:pPr>
    </w:p>
    <w:p w14:paraId="46AB8C8D" w14:textId="77777777" w:rsidR="007A71FD" w:rsidRDefault="007A71FD" w:rsidP="007A71FD">
      <w:pPr>
        <w:ind w:firstLine="426"/>
        <w:rPr>
          <w:ins w:id="40" w:author="Caio Moura" w:date="2022-12-14T08:51:00Z"/>
        </w:rPr>
      </w:pPr>
    </w:p>
    <w:p w14:paraId="4CF5B13E" w14:textId="13F96431" w:rsidR="009B7D77" w:rsidRDefault="009B7D77" w:rsidP="009B7D77">
      <w:pPr>
        <w:pStyle w:val="Ttulo"/>
        <w:numPr>
          <w:ilvl w:val="1"/>
          <w:numId w:val="17"/>
        </w:numPr>
        <w:ind w:left="993" w:hanging="567"/>
        <w:jc w:val="left"/>
      </w:pPr>
      <w:r w:rsidRPr="00590A06">
        <w:t>Curadoria</w:t>
      </w:r>
    </w:p>
    <w:p w14:paraId="56EEC99D" w14:textId="5068E295" w:rsidR="009B7D77" w:rsidRDefault="009B7D77" w:rsidP="009B7D77">
      <w:r>
        <w:t xml:space="preserve">O Prisma vem com um arquivo de configurações padrão, </w:t>
      </w:r>
      <w:r w:rsidR="00867988" w:rsidRPr="00867988">
        <w:t>localizado</w:t>
      </w:r>
      <w:r w:rsidR="00867988">
        <w:rPr>
          <w:lang w:val="ia-Latn-001"/>
        </w:rPr>
        <w:t xml:space="preserve"> </w:t>
      </w:r>
      <w:r>
        <w:t xml:space="preserve">dentro das pastas do software porém, sabendo que cada usuário é </w:t>
      </w:r>
      <w:r w:rsidR="00867988">
        <w:rPr>
          <w:lang w:val="ia-Latn-001"/>
        </w:rPr>
        <w:t>ú</w:t>
      </w:r>
      <w:r>
        <w:t>nico e buscando se adequar a todos, o Prisma também possibilitou a importação e exportação deste arquivo de configurações.</w:t>
      </w:r>
    </w:p>
    <w:p w14:paraId="271DF293" w14:textId="2A170B2E" w:rsidR="009B7D77" w:rsidRDefault="009B7D77" w:rsidP="009B7D77">
      <w:r>
        <w:t xml:space="preserve">Por exemplo, caso tenha mudado de computadores ou uma grande equipe esteja trabalhando no mesmo processo, as configurações do sistema, camadas </w:t>
      </w:r>
      <w:r w:rsidRPr="00590A06">
        <w:rPr>
          <w:i/>
          <w:iCs/>
        </w:rPr>
        <w:t>SHP</w:t>
      </w:r>
      <w:r>
        <w:t xml:space="preserve">, bases </w:t>
      </w:r>
      <w:r w:rsidRPr="00590A06">
        <w:rPr>
          <w:i/>
          <w:iCs/>
        </w:rPr>
        <w:t>WFS</w:t>
      </w:r>
      <w:r>
        <w:t xml:space="preserve"> etc. podem ser migradas para outras máquinas, evitando o retrabalho. Basta apenas mudar o aquivo de configurações </w:t>
      </w:r>
      <w:r w:rsidRPr="00590A06">
        <w:rPr>
          <w:i/>
          <w:iCs/>
        </w:rPr>
        <w:t>JSON</w:t>
      </w:r>
      <w:r>
        <w:t xml:space="preserve"> do padrão, para o desejado</w:t>
      </w:r>
      <w:r w:rsidR="000A3777">
        <w:t>. Basta clicar no botão ao lado para ser redirecionado ao local da usa máquina, onde se encontra o arquivo</w:t>
      </w:r>
      <w:r>
        <w:t>:</w:t>
      </w:r>
    </w:p>
    <w:p w14:paraId="3A366AEA" w14:textId="77777777" w:rsidR="009B7D77" w:rsidRDefault="009B7D77" w:rsidP="00590A06">
      <w:pPr>
        <w:ind w:firstLine="0"/>
      </w:pPr>
    </w:p>
    <w:p w14:paraId="7290A90A" w14:textId="7CD05F6A" w:rsidR="00C64BBC" w:rsidRDefault="000A3777" w:rsidP="00934B3F">
      <w:pPr>
        <w:ind w:firstLine="284"/>
      </w:pPr>
      <w:r>
        <w:rPr>
          <w:noProof/>
        </w:rPr>
        <mc:AlternateContent>
          <mc:Choice Requires="wps">
            <w:drawing>
              <wp:anchor distT="0" distB="0" distL="114300" distR="114300" simplePos="0" relativeHeight="251779072" behindDoc="0" locked="0" layoutInCell="1" allowOverlap="1" wp14:anchorId="45F5C249" wp14:editId="29913474">
                <wp:simplePos x="0" y="0"/>
                <wp:positionH relativeFrom="column">
                  <wp:posOffset>5311140</wp:posOffset>
                </wp:positionH>
                <wp:positionV relativeFrom="paragraph">
                  <wp:posOffset>314960</wp:posOffset>
                </wp:positionV>
                <wp:extent cx="380999" cy="190500"/>
                <wp:effectExtent l="0" t="0" r="0" b="0"/>
                <wp:wrapNone/>
                <wp:docPr id="102" name="Seta: para a Direita 102"/>
                <wp:cNvGraphicFramePr/>
                <a:graphic xmlns:a="http://schemas.openxmlformats.org/drawingml/2006/main">
                  <a:graphicData uri="http://schemas.microsoft.com/office/word/2010/wordprocessingShape">
                    <wps:wsp>
                      <wps:cNvSpPr/>
                      <wps:spPr>
                        <a:xfrm>
                          <a:off x="0" y="0"/>
                          <a:ext cx="380999"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44164609" w14:textId="77777777" w:rsidR="000A3777" w:rsidRDefault="000A3777" w:rsidP="000A3777">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45F5C249" id="Seta: para a Direita 102" o:spid="_x0000_s1072" type="#_x0000_t13" style="position:absolute;left:0;text-align:left;margin-left:418.2pt;margin-top:24.8pt;width:30pt;height:1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" fillcolor="red">
                <v:stroke startarrowwidth="narrow" startarrowlength="short" endarrowwidth="narrow" endarrowlength="short" joinstyle="round"/>
                <v:textbox inset="2.53958mm,2.53958mm,2.53958mm,2.53958mm">
                  <w:txbxContent>
                    <w:p w14:paraId="44164609" w14:textId="77777777" w:rsidR="000A3777" w:rsidRDefault="000A3777" w:rsidP="000A3777">
                      <w:pPr>
                        <w:spacing w:line="240" w:lineRule="auto"/>
                        <w:textDirection w:val="btLr"/>
                      </w:pPr>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7C8E4EAC" wp14:editId="078D160C">
                <wp:simplePos x="0" y="0"/>
                <wp:positionH relativeFrom="column">
                  <wp:posOffset>2118360</wp:posOffset>
                </wp:positionH>
                <wp:positionV relativeFrom="paragraph">
                  <wp:posOffset>101600</wp:posOffset>
                </wp:positionV>
                <wp:extent cx="380999" cy="190500"/>
                <wp:effectExtent l="0" t="0" r="0" b="0"/>
                <wp:wrapNone/>
                <wp:docPr id="101" name="Seta: para a Direita 101"/>
                <wp:cNvGraphicFramePr/>
                <a:graphic xmlns:a="http://schemas.openxmlformats.org/drawingml/2006/main">
                  <a:graphicData uri="http://schemas.microsoft.com/office/word/2010/wordprocessingShape">
                    <wps:wsp>
                      <wps:cNvSpPr/>
                      <wps:spPr>
                        <a:xfrm>
                          <a:off x="0" y="0"/>
                          <a:ext cx="380999"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056EECD2" w14:textId="77777777" w:rsidR="000A3777" w:rsidRDefault="000A3777" w:rsidP="000A3777">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7C8E4EAC" id="Seta: para a Direita 101" o:spid="_x0000_s1073" type="#_x0000_t13" style="position:absolute;left:0;text-align:left;margin-left:166.8pt;margin-top:8pt;width:30pt;height:1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" fillcolor="red">
                <v:stroke startarrowwidth="narrow" startarrowlength="short" endarrowwidth="narrow" endarrowlength="short" joinstyle="round"/>
                <v:textbox inset="2.53958mm,2.53958mm,2.53958mm,2.53958mm">
                  <w:txbxContent>
                    <w:p w14:paraId="056EECD2" w14:textId="77777777" w:rsidR="000A3777" w:rsidRDefault="000A3777" w:rsidP="000A3777">
                      <w:pPr>
                        <w:spacing w:line="240" w:lineRule="auto"/>
                        <w:textDirection w:val="btLr"/>
                      </w:pPr>
                    </w:p>
                  </w:txbxContent>
                </v:textbox>
              </v:shape>
            </w:pict>
          </mc:Fallback>
        </mc:AlternateContent>
      </w:r>
      <w:r w:rsidR="009B7D77">
        <w:rPr>
          <w:noProof/>
        </w:rPr>
        <mc:AlternateContent>
          <mc:Choice Requires="wps">
            <w:drawing>
              <wp:anchor distT="0" distB="0" distL="114300" distR="114300" simplePos="0" relativeHeight="251774976" behindDoc="0" locked="0" layoutInCell="1" allowOverlap="1" wp14:anchorId="3D01BAC9" wp14:editId="0AB3331A">
                <wp:simplePos x="0" y="0"/>
                <wp:positionH relativeFrom="margin">
                  <wp:posOffset>3276600</wp:posOffset>
                </wp:positionH>
                <wp:positionV relativeFrom="paragraph">
                  <wp:posOffset>5715</wp:posOffset>
                </wp:positionV>
                <wp:extent cx="1209675" cy="381000"/>
                <wp:effectExtent l="0" t="0" r="0" b="0"/>
                <wp:wrapNone/>
                <wp:docPr id="100" name="Caixa de Texto 100"/>
                <wp:cNvGraphicFramePr/>
                <a:graphic xmlns:a="http://schemas.openxmlformats.org/drawingml/2006/main">
                  <a:graphicData uri="http://schemas.microsoft.com/office/word/2010/wordprocessingShape">
                    <wps:wsp>
                      <wps:cNvSpPr txBox="1"/>
                      <wps:spPr>
                        <a:xfrm>
                          <a:off x="0" y="0"/>
                          <a:ext cx="1209675" cy="381000"/>
                        </a:xfrm>
                        <a:prstGeom prst="rect">
                          <a:avLst/>
                        </a:prstGeom>
                        <a:noFill/>
                        <a:ln>
                          <a:noFill/>
                        </a:ln>
                      </wps:spPr>
                      <wps:txbx>
                        <w:txbxContent>
                          <w:p w14:paraId="7FF41A35" w14:textId="77777777" w:rsidR="009B7D77" w:rsidRDefault="009B7D77" w:rsidP="009B7D77">
                            <w:pPr>
                              <w:spacing w:line="240" w:lineRule="auto"/>
                              <w:ind w:firstLine="0"/>
                              <w:textDirection w:val="btLr"/>
                            </w:pPr>
                            <w:r>
                              <w:rPr>
                                <w:rFonts w:ascii="Montserrat" w:eastAsia="Montserrat" w:hAnsi="Montserrat" w:cs="Montserrat"/>
                                <w:b/>
                                <w:color w:val="FF0000"/>
                                <w:sz w:val="28"/>
                              </w:rPr>
                              <w:t>EXEMPLO</w:t>
                            </w:r>
                          </w:p>
                        </w:txbxContent>
                      </wps:txbx>
                      <wps:bodyPr spcFirstLastPara="1" wrap="square" lIns="91425" tIns="91425" rIns="91425" bIns="91425" anchor="t" anchorCtr="0">
                        <a:noAutofit/>
                      </wps:bodyPr>
                    </wps:wsp>
                  </a:graphicData>
                </a:graphic>
              </wp:anchor>
            </w:drawing>
          </mc:Choice>
          <mc:Fallback>
            <w:pict>
              <v:shape w14:anchorId="3D01BAC9" id="Caixa de Texto 100" o:spid="_x0000_s1074" type="#_x0000_t202" style="position:absolute;left:0;text-align:left;margin-left:258pt;margin-top:.45pt;width:95.25pt;height:30pt;z-index:2517749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" filled="f" stroked="f">
                <v:textbox inset="2.53958mm,2.53958mm,2.53958mm,2.53958mm">
                  <w:txbxContent>
                    <w:p w14:paraId="7FF41A35" w14:textId="77777777" w:rsidR="009B7D77" w:rsidRDefault="009B7D77" w:rsidP="009B7D77">
                      <w:pPr>
                        <w:spacing w:line="240" w:lineRule="auto"/>
                        <w:ind w:firstLine="0"/>
                        <w:textDirection w:val="btLr"/>
                      </w:pPr>
                      <w:r>
                        <w:rPr>
                          <w:rFonts w:ascii="Montserrat" w:eastAsia="Montserrat" w:hAnsi="Montserrat" w:cs="Montserrat"/>
                          <w:b/>
                          <w:color w:val="FF0000"/>
                          <w:sz w:val="28"/>
                        </w:rPr>
                        <w:t>EXEMPLO</w:t>
                      </w:r>
                    </w:p>
                  </w:txbxContent>
                </v:textbox>
                <w10:wrap anchorx="margin"/>
              </v:shape>
            </w:pict>
          </mc:Fallback>
        </mc:AlternateContent>
      </w:r>
      <w:r w:rsidR="009B7D77">
        <w:rPr>
          <w:noProof/>
        </w:rPr>
        <mc:AlternateContent>
          <mc:Choice Requires="wps">
            <w:drawing>
              <wp:anchor distT="0" distB="0" distL="114300" distR="114300" simplePos="0" relativeHeight="251772928" behindDoc="0" locked="0" layoutInCell="1" allowOverlap="1" wp14:anchorId="45A782E5" wp14:editId="070CBCBA">
                <wp:simplePos x="0" y="0"/>
                <wp:positionH relativeFrom="margin">
                  <wp:align>center</wp:align>
                </wp:positionH>
                <wp:positionV relativeFrom="paragraph">
                  <wp:posOffset>3359150</wp:posOffset>
                </wp:positionV>
                <wp:extent cx="4432935" cy="635"/>
                <wp:effectExtent l="0" t="0" r="5715" b="0"/>
                <wp:wrapTopAndBottom/>
                <wp:docPr id="99" name="Caixa de Texto 99"/>
                <wp:cNvGraphicFramePr/>
                <a:graphic xmlns:a="http://schemas.openxmlformats.org/drawingml/2006/main">
                  <a:graphicData uri="http://schemas.microsoft.com/office/word/2010/wordprocessingShape">
                    <wps:wsp>
                      <wps:cNvSpPr txBox="1"/>
                      <wps:spPr>
                        <a:xfrm>
                          <a:off x="0" y="0"/>
                          <a:ext cx="4432935" cy="635"/>
                        </a:xfrm>
                        <a:prstGeom prst="rect">
                          <a:avLst/>
                        </a:prstGeom>
                        <a:solidFill>
                          <a:prstClr val="white"/>
                        </a:solidFill>
                        <a:ln>
                          <a:noFill/>
                        </a:ln>
                      </wps:spPr>
                      <wps:txbx>
                        <w:txbxContent>
                          <w:p w14:paraId="461435A1" w14:textId="2D01DA81" w:rsidR="009B7D77" w:rsidRPr="00590A06" w:rsidRDefault="009B7D77" w:rsidP="009B7D77">
                            <w:pPr>
                              <w:pStyle w:val="Legenda"/>
                              <w:rPr>
                                <w:rFonts w:ascii="Montserrat" w:eastAsia="Montserrat" w:hAnsi="Montserrat" w:cs="Montserrat"/>
                                <w:noProof/>
                                <w:szCs w:val="24"/>
                              </w:rPr>
                            </w:pPr>
                            <w:r>
                              <w:t>Figura</w:t>
                            </w:r>
                            <w:r w:rsidR="00590A06">
                              <w:t xml:space="preserve"> </w:t>
                            </w:r>
                            <w:r>
                              <w:rPr>
                                <w:noProof/>
                              </w:rPr>
                              <w:t>12</w:t>
                            </w:r>
                            <w:r>
                              <w:t>: Tela de Curadoria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782E5" id="Caixa de Texto 99" o:spid="_x0000_s1075" type="#_x0000_t202" style="position:absolute;left:0;text-align:left;margin-left:0;margin-top:264.5pt;width:349.05pt;height:.05pt;z-index:2517729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7ZjHAIAAEAEAAAOAAAAZHJzL2Uyb0RvYy54bWysU01v2zAMvQ/YfxB0X5yPrt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" stroked="f">
                <v:textbox style="mso-fit-shape-to-text:t" inset="0,0,0,0">
                  <w:txbxContent>
                    <w:p w14:paraId="461435A1" w14:textId="2D01DA81" w:rsidR="009B7D77" w:rsidRPr="00590A06" w:rsidRDefault="009B7D77" w:rsidP="009B7D77">
                      <w:pPr>
                        <w:pStyle w:val="Legenda"/>
                        <w:rPr>
                          <w:rFonts w:ascii="Montserrat" w:eastAsia="Montserrat" w:hAnsi="Montserrat" w:cs="Montserrat"/>
                          <w:noProof/>
                          <w:szCs w:val="24"/>
                        </w:rPr>
                      </w:pPr>
                      <w:r>
                        <w:t>Figura</w:t>
                      </w:r>
                      <w:r w:rsidR="00590A06">
                        <w:t xml:space="preserve"> </w:t>
                      </w:r>
                      <w:r>
                        <w:rPr>
                          <w:noProof/>
                        </w:rPr>
                        <w:t>12</w:t>
                      </w:r>
                      <w:r>
                        <w:t>: Tela de Curadoria</w:t>
                      </w:r>
                    </w:p>
                  </w:txbxContent>
                </v:textbox>
                <w10:wrap type="topAndBottom" anchorx="margin"/>
              </v:shape>
            </w:pict>
          </mc:Fallback>
        </mc:AlternateContent>
      </w:r>
      <w:r w:rsidR="009B7D77">
        <w:rPr>
          <w:noProof/>
        </w:rPr>
        <w:drawing>
          <wp:inline distT="0" distB="0" distL="0" distR="0" wp14:anchorId="2DD7883F" wp14:editId="10084AF1">
            <wp:extent cx="5733415" cy="3183255"/>
            <wp:effectExtent l="0" t="0" r="635" b="0"/>
            <wp:docPr id="98" name="Imagem 9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98" descr="Interface gráfica do usuário, Texto, Aplicativo, Email&#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415" cy="3183255"/>
                    </a:xfrm>
                    <a:prstGeom prst="rect">
                      <a:avLst/>
                    </a:prstGeom>
                  </pic:spPr>
                </pic:pic>
              </a:graphicData>
            </a:graphic>
          </wp:inline>
        </w:drawing>
      </w:r>
      <w:r w:rsidR="009B7D77">
        <w:t xml:space="preserve"> </w:t>
      </w:r>
    </w:p>
    <w:p w14:paraId="60E95899" w14:textId="77777777" w:rsidR="00934B3F" w:rsidRPr="00C64BBC" w:rsidRDefault="00934B3F" w:rsidP="00934B3F">
      <w:pPr>
        <w:ind w:firstLine="284"/>
        <w:rPr>
          <w:ins w:id="41" w:author="Caio Moura" w:date="2022-12-06T09:47:00Z"/>
        </w:rPr>
      </w:pPr>
    </w:p>
    <w:p w14:paraId="37277ECB" w14:textId="34F22760" w:rsidR="00814E95" w:rsidRPr="00BE6B02" w:rsidRDefault="00000000" w:rsidP="004232C8">
      <w:pPr>
        <w:pStyle w:val="Ttulo"/>
        <w:numPr>
          <w:ilvl w:val="0"/>
          <w:numId w:val="17"/>
        </w:numPr>
        <w:rPr>
          <w:rFonts w:ascii="Montserrat" w:eastAsia="Montserrat" w:hAnsi="Montserrat" w:cs="Montserrat"/>
        </w:rPr>
      </w:pPr>
      <w:r w:rsidRPr="000C395A">
        <w:t>Geração de relatórios</w:t>
      </w:r>
      <w:bookmarkEnd w:id="18"/>
    </w:p>
    <w:p w14:paraId="01380E96" w14:textId="3B2849B3" w:rsidR="00814E95" w:rsidRDefault="00000000" w:rsidP="000C395A">
      <w:pPr>
        <w:rPr>
          <w:rFonts w:eastAsia="Montserrat"/>
        </w:rPr>
      </w:pPr>
      <w:r>
        <w:rPr>
          <w:rFonts w:eastAsia="Montserrat"/>
        </w:rPr>
        <w:tab/>
        <w:t>Após a realização das configurações apresentadas na seção passada, podemos partir para a geração de relatórios. Voltando ao menu inicial do Prisma, vamos em “</w:t>
      </w:r>
      <w:proofErr w:type="spellStart"/>
      <w:r>
        <w:rPr>
          <w:rFonts w:eastAsia="Montserrat"/>
        </w:rPr>
        <w:t>Shapefile</w:t>
      </w:r>
      <w:proofErr w:type="spellEnd"/>
      <w:r>
        <w:rPr>
          <w:rFonts w:eastAsia="Montserrat"/>
        </w:rPr>
        <w:t>”</w:t>
      </w:r>
      <w:r w:rsidR="00C460FA">
        <w:rPr>
          <w:rFonts w:eastAsia="Montserrat"/>
        </w:rPr>
        <w:t xml:space="preserve"> (Figura </w:t>
      </w:r>
      <w:r w:rsidR="001C466C">
        <w:rPr>
          <w:rFonts w:eastAsia="Montserrat"/>
        </w:rPr>
        <w:t>1</w:t>
      </w:r>
      <w:r w:rsidR="009B7D77">
        <w:rPr>
          <w:rFonts w:eastAsia="Montserrat"/>
        </w:rPr>
        <w:t>3</w:t>
      </w:r>
      <w:r w:rsidR="00C460FA">
        <w:rPr>
          <w:rFonts w:eastAsia="Montserrat"/>
        </w:rPr>
        <w:t>)</w:t>
      </w:r>
      <w:r>
        <w:rPr>
          <w:rFonts w:eastAsia="Montserrat"/>
        </w:rPr>
        <w:t xml:space="preserve">. </w:t>
      </w:r>
    </w:p>
    <w:p w14:paraId="58C7E2C5" w14:textId="13A032C5" w:rsidR="00841562" w:rsidRPr="00A05E5E" w:rsidRDefault="00000000" w:rsidP="00A05E5E">
      <w:pPr>
        <w:rPr>
          <w:rFonts w:eastAsia="Montserrat"/>
        </w:rPr>
      </w:pPr>
      <w:r>
        <w:rPr>
          <w:rFonts w:eastAsia="Montserrat"/>
        </w:rPr>
        <w:lastRenderedPageBreak/>
        <w:t>Em “</w:t>
      </w:r>
      <w:proofErr w:type="spellStart"/>
      <w:r>
        <w:rPr>
          <w:rFonts w:eastAsia="Montserrat"/>
        </w:rPr>
        <w:t>Shapefile</w:t>
      </w:r>
      <w:proofErr w:type="spellEnd"/>
      <w:r>
        <w:rPr>
          <w:rFonts w:eastAsia="Montserrat"/>
        </w:rPr>
        <w:t xml:space="preserve"> de entrada” vamos selecionar a camada de input que desejamos realizar as comparações. Neste momento também podemos definir a faixa de proximidade caso </w:t>
      </w:r>
      <w:proofErr w:type="spellStart"/>
      <w:r>
        <w:rPr>
          <w:rFonts w:eastAsia="Montserrat"/>
        </w:rPr>
        <w:t>necessário</w:t>
      </w:r>
      <w:r w:rsidR="00A05E5E">
        <w:rPr>
          <w:noProof/>
        </w:rPr>
        <mc:AlternateContent>
          <mc:Choice Requires="wps">
            <w:drawing>
              <wp:anchor distT="0" distB="0" distL="114300" distR="114300" simplePos="0" relativeHeight="251729920" behindDoc="0" locked="0" layoutInCell="1" allowOverlap="1" wp14:anchorId="448EEEA9" wp14:editId="0D4830A7">
                <wp:simplePos x="0" y="0"/>
                <wp:positionH relativeFrom="margin">
                  <wp:align>left</wp:align>
                </wp:positionH>
                <wp:positionV relativeFrom="paragraph">
                  <wp:posOffset>4348099</wp:posOffset>
                </wp:positionV>
                <wp:extent cx="6081395" cy="635"/>
                <wp:effectExtent l="0" t="0" r="0" b="0"/>
                <wp:wrapTopAndBottom/>
                <wp:docPr id="73" name="Caixa de Texto 73"/>
                <wp:cNvGraphicFramePr/>
                <a:graphic xmlns:a="http://schemas.openxmlformats.org/drawingml/2006/main">
                  <a:graphicData uri="http://schemas.microsoft.com/office/word/2010/wordprocessingShape">
                    <wps:wsp>
                      <wps:cNvSpPr txBox="1"/>
                      <wps:spPr>
                        <a:xfrm>
                          <a:off x="0" y="0"/>
                          <a:ext cx="6081395" cy="635"/>
                        </a:xfrm>
                        <a:prstGeom prst="rect">
                          <a:avLst/>
                        </a:prstGeom>
                        <a:solidFill>
                          <a:prstClr val="white"/>
                        </a:solidFill>
                        <a:ln>
                          <a:noFill/>
                        </a:ln>
                      </wps:spPr>
                      <wps:txbx>
                        <w:txbxContent>
                          <w:p w14:paraId="52481FE0" w14:textId="54F84A68" w:rsidR="00C460FA" w:rsidRPr="00435BBF" w:rsidRDefault="00C460FA" w:rsidP="00C64BBC">
                            <w:pPr>
                              <w:pStyle w:val="Legenda"/>
                              <w:rPr>
                                <w:rFonts w:ascii="Montserrat" w:eastAsia="Montserrat" w:hAnsi="Montserrat" w:cs="Montserrat"/>
                                <w:b/>
                                <w:noProof/>
                                <w:sz w:val="30"/>
                                <w:szCs w:val="30"/>
                              </w:rPr>
                            </w:pPr>
                            <w:r>
                              <w:t xml:space="preserve">Figura </w:t>
                            </w:r>
                            <w:r w:rsidR="001C466C">
                              <w:t>1</w:t>
                            </w:r>
                            <w:r w:rsidR="009B7D77">
                              <w:t>3</w:t>
                            </w:r>
                            <w:r>
                              <w:t xml:space="preserve">: Processo de análise de sobreposição a partir de </w:t>
                            </w:r>
                            <w:proofErr w:type="spellStart"/>
                            <w:r>
                              <w:t>shapefile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EEEA9" id="Caixa de Texto 73" o:spid="_x0000_s1076" type="#_x0000_t202" style="position:absolute;left:0;text-align:left;margin-left:0;margin-top:342.35pt;width:478.85pt;height:.05pt;z-index:251729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OL0HAIAAEAEAAAOAAAAZHJzL2Uyb0RvYy54bWysU8Fu2zAMvQ/YPwi6L04aN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" stroked="f">
                <v:textbox style="mso-fit-shape-to-text:t" inset="0,0,0,0">
                  <w:txbxContent>
                    <w:p w14:paraId="52481FE0" w14:textId="54F84A68" w:rsidR="00C460FA" w:rsidRPr="00435BBF" w:rsidRDefault="00C460FA" w:rsidP="00C64BBC">
                      <w:pPr>
                        <w:pStyle w:val="Legenda"/>
                        <w:rPr>
                          <w:rFonts w:ascii="Montserrat" w:eastAsia="Montserrat" w:hAnsi="Montserrat" w:cs="Montserrat"/>
                          <w:b/>
                          <w:noProof/>
                          <w:sz w:val="30"/>
                          <w:szCs w:val="30"/>
                        </w:rPr>
                      </w:pPr>
                      <w:r>
                        <w:t xml:space="preserve">Figura </w:t>
                      </w:r>
                      <w:r w:rsidR="001C466C">
                        <w:t>1</w:t>
                      </w:r>
                      <w:r w:rsidR="009B7D77">
                        <w:t>3</w:t>
                      </w:r>
                      <w:r>
                        <w:t xml:space="preserve">: Processo de análise de sobreposição a partir de </w:t>
                      </w:r>
                      <w:proofErr w:type="spellStart"/>
                      <w:r>
                        <w:t>shapefile</w:t>
                      </w:r>
                      <w:proofErr w:type="spellEnd"/>
                      <w:r>
                        <w:t>.</w:t>
                      </w:r>
                    </w:p>
                  </w:txbxContent>
                </v:textbox>
                <w10:wrap type="topAndBottom" anchorx="margin"/>
              </v:shape>
            </w:pict>
          </mc:Fallback>
        </mc:AlternateContent>
      </w:r>
      <w:r w:rsidR="00A05E5E">
        <w:rPr>
          <w:rFonts w:ascii="Montserrat" w:eastAsia="Montserrat" w:hAnsi="Montserrat" w:cs="Montserrat"/>
          <w:b/>
          <w:noProof/>
          <w:sz w:val="30"/>
          <w:szCs w:val="30"/>
        </w:rPr>
        <mc:AlternateContent>
          <mc:Choice Requires="wpg">
            <w:drawing>
              <wp:anchor distT="0" distB="0" distL="114300" distR="114300" simplePos="0" relativeHeight="251667456" behindDoc="0" locked="0" layoutInCell="1" allowOverlap="1" wp14:anchorId="7E152630" wp14:editId="12D137B2">
                <wp:simplePos x="0" y="0"/>
                <wp:positionH relativeFrom="margin">
                  <wp:align>center</wp:align>
                </wp:positionH>
                <wp:positionV relativeFrom="paragraph">
                  <wp:posOffset>819759</wp:posOffset>
                </wp:positionV>
                <wp:extent cx="6162675" cy="3400425"/>
                <wp:effectExtent l="0" t="0" r="0" b="9525"/>
                <wp:wrapTopAndBottom/>
                <wp:docPr id="56" name="Agrupar 56"/>
                <wp:cNvGraphicFramePr/>
                <a:graphic xmlns:a="http://schemas.openxmlformats.org/drawingml/2006/main">
                  <a:graphicData uri="http://schemas.microsoft.com/office/word/2010/wordprocessingGroup">
                    <wpg:wgp>
                      <wpg:cNvGrpSpPr/>
                      <wpg:grpSpPr>
                        <a:xfrm>
                          <a:off x="0" y="0"/>
                          <a:ext cx="6162675" cy="3400425"/>
                          <a:chOff x="0" y="-19050"/>
                          <a:chExt cx="6162675" cy="3400425"/>
                        </a:xfrm>
                      </wpg:grpSpPr>
                      <pic:pic xmlns:pic="http://schemas.openxmlformats.org/drawingml/2006/picture">
                        <pic:nvPicPr>
                          <pic:cNvPr id="45" name="image6.png"/>
                          <pic:cNvPicPr/>
                        </pic:nvPicPr>
                        <pic:blipFill>
                          <a:blip r:embed="rId21">
                            <a:extLst>
                              <a:ext uri="{28A0092B-C50C-407E-A947-70E740481C1C}">
                                <a14:useLocalDpi xmlns:a14="http://schemas.microsoft.com/office/drawing/2010/main" val="0"/>
                              </a:ext>
                            </a:extLst>
                          </a:blip>
                          <a:srcRect/>
                          <a:stretch>
                            <a:fillRect/>
                          </a:stretch>
                        </pic:blipFill>
                        <pic:spPr>
                          <a:xfrm>
                            <a:off x="352425" y="114300"/>
                            <a:ext cx="1909445" cy="3267075"/>
                          </a:xfrm>
                          <a:prstGeom prst="rect">
                            <a:avLst/>
                          </a:prstGeom>
                          <a:ln/>
                        </pic:spPr>
                      </pic:pic>
                      <pic:pic xmlns:pic="http://schemas.openxmlformats.org/drawingml/2006/picture">
                        <pic:nvPicPr>
                          <pic:cNvPr id="27" name="image1.png"/>
                          <pic:cNvPicPr/>
                        </pic:nvPicPr>
                        <pic:blipFill>
                          <a:blip r:embed="rId38">
                            <a:extLst>
                              <a:ext uri="{28A0092B-C50C-407E-A947-70E740481C1C}">
                                <a14:useLocalDpi xmlns:a14="http://schemas.microsoft.com/office/drawing/2010/main" val="0"/>
                              </a:ext>
                            </a:extLst>
                          </a:blip>
                          <a:srcRect/>
                          <a:stretch>
                            <a:fillRect/>
                          </a:stretch>
                        </pic:blipFill>
                        <pic:spPr>
                          <a:xfrm>
                            <a:off x="2333625" y="114300"/>
                            <a:ext cx="1804670" cy="3257550"/>
                          </a:xfrm>
                          <a:prstGeom prst="rect">
                            <a:avLst/>
                          </a:prstGeom>
                          <a:ln/>
                        </pic:spPr>
                      </pic:pic>
                      <pic:pic xmlns:pic="http://schemas.openxmlformats.org/drawingml/2006/picture">
                        <pic:nvPicPr>
                          <pic:cNvPr id="34" name="image4.png"/>
                          <pic:cNvPicPr/>
                        </pic:nvPicPr>
                        <pic:blipFill>
                          <a:blip r:embed="rId39">
                            <a:extLst>
                              <a:ext uri="{28A0092B-C50C-407E-A947-70E740481C1C}">
                                <a14:useLocalDpi xmlns:a14="http://schemas.microsoft.com/office/drawing/2010/main" val="0"/>
                              </a:ext>
                            </a:extLst>
                          </a:blip>
                          <a:srcRect/>
                          <a:stretch>
                            <a:fillRect/>
                          </a:stretch>
                        </pic:blipFill>
                        <pic:spPr>
                          <a:xfrm>
                            <a:off x="4171950" y="85725"/>
                            <a:ext cx="1880870" cy="3257550"/>
                          </a:xfrm>
                          <a:prstGeom prst="rect">
                            <a:avLst/>
                          </a:prstGeom>
                          <a:ln/>
                        </pic:spPr>
                      </pic:pic>
                      <wps:wsp>
                        <wps:cNvPr id="8" name="Seta: para a Direita 8"/>
                        <wps:cNvSpPr/>
                        <wps:spPr>
                          <a:xfrm>
                            <a:off x="3886200" y="323850"/>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144043A9"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6" name="Seta: para a Direita 6"/>
                        <wps:cNvSpPr/>
                        <wps:spPr>
                          <a:xfrm>
                            <a:off x="0" y="1123950"/>
                            <a:ext cx="661988" cy="330994"/>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71F08421"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4" name="Seta: para a Direita 4"/>
                        <wps:cNvSpPr/>
                        <wps:spPr>
                          <a:xfrm>
                            <a:off x="2114550" y="457200"/>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1C161701"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20" name="Caixa de Texto 20"/>
                        <wps:cNvSpPr txBox="1"/>
                        <wps:spPr>
                          <a:xfrm>
                            <a:off x="5010150" y="-19050"/>
                            <a:ext cx="1152525" cy="371475"/>
                          </a:xfrm>
                          <a:prstGeom prst="rect">
                            <a:avLst/>
                          </a:prstGeom>
                          <a:noFill/>
                          <a:ln>
                            <a:noFill/>
                          </a:ln>
                        </wps:spPr>
                        <wps:txbx>
                          <w:txbxContent>
                            <w:p w14:paraId="6051E062" w14:textId="77777777" w:rsidR="00814E95" w:rsidRPr="0067191F" w:rsidRDefault="00000000" w:rsidP="00812E2E">
                              <w:pPr>
                                <w:spacing w:line="240" w:lineRule="auto"/>
                                <w:ind w:firstLine="0"/>
                                <w:textDirection w:val="btLr"/>
                                <w:rPr>
                                  <w:sz w:val="24"/>
                                </w:rPr>
                              </w:pPr>
                              <w:r w:rsidRPr="0067191F">
                                <w:rPr>
                                  <w:rFonts w:ascii="Montserrat" w:eastAsia="Montserrat" w:hAnsi="Montserrat" w:cs="Montserrat"/>
                                  <w:b/>
                                  <w:color w:val="FF0000"/>
                                  <w:sz w:val="24"/>
                                </w:rPr>
                                <w:t>EXEMPLO</w:t>
                              </w:r>
                            </w:p>
                            <w:p w14:paraId="1D4DBDCF" w14:textId="77777777" w:rsidR="0067191F" w:rsidRDefault="0067191F"/>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152630" id="Agrupar 56" o:spid="_x0000_s1077" style="position:absolute;left:0;text-align:left;margin-left:0;margin-top:64.55pt;width:485.25pt;height:267.75pt;z-index:251667456;mso-position-horizontal:center;mso-position-horizontal-relative:margin;mso-width-relative:margin;mso-height-relative:margin" coordorigin=",-190" coordsize="61626,34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">
                <v:shape id="image6.png" o:spid="_x0000_s1078" type="#_x0000_t75" style="position:absolute;left:3524;top:1143;width:19094;height:3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">
                  <v:imagedata r:id="rId22" o:title=""/>
                </v:shape>
                <v:shape id="image1.png" o:spid="_x0000_s1079" type="#_x0000_t75" style="position:absolute;left:23336;top:1143;width:18046;height:3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">
                  <v:imagedata r:id="rId40" o:title=""/>
                </v:shape>
                <v:shape id="image4.png" o:spid="_x0000_s1080" type="#_x0000_t75" style="position:absolute;left:41719;top:857;width:18809;height:3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">
                  <v:imagedata r:id="rId41" o:title=""/>
                </v:shape>
                <v:shape id="Seta: para a Direita 8" o:spid="_x0000_s1081" type="#_x0000_t13" style="position:absolute;left:38862;top:3238;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" fillcolor="red">
                  <v:stroke startarrowwidth="narrow" startarrowlength="short" endarrowwidth="narrow" endarrowlength="short" joinstyle="round"/>
                  <v:textbox inset="2.53958mm,2.53958mm,2.53958mm,2.53958mm">
                    <w:txbxContent>
                      <w:p w14:paraId="144043A9" w14:textId="77777777" w:rsidR="00814E95" w:rsidRDefault="00814E95">
                        <w:pPr>
                          <w:spacing w:line="240" w:lineRule="auto"/>
                          <w:textDirection w:val="btLr"/>
                        </w:pPr>
                      </w:p>
                    </w:txbxContent>
                  </v:textbox>
                </v:shape>
                <v:shape id="Seta: para a Direita 6" o:spid="_x0000_s1082" type="#_x0000_t13" style="position:absolute;top:11239;width:6619;height:3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" fillcolor="red">
                  <v:stroke startarrowwidth="narrow" startarrowlength="short" endarrowwidth="narrow" endarrowlength="short" joinstyle="round"/>
                  <v:textbox inset="2.53958mm,2.53958mm,2.53958mm,2.53958mm">
                    <w:txbxContent>
                      <w:p w14:paraId="71F08421" w14:textId="77777777" w:rsidR="00814E95" w:rsidRDefault="00814E95">
                        <w:pPr>
                          <w:spacing w:line="240" w:lineRule="auto"/>
                          <w:textDirection w:val="btLr"/>
                        </w:pPr>
                      </w:p>
                    </w:txbxContent>
                  </v:textbox>
                </v:shape>
                <v:shape id="Seta: para a Direita 4" o:spid="_x0000_s1083" type="#_x0000_t13" style="position:absolute;left:21145;top:4572;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" fillcolor="red">
                  <v:stroke startarrowwidth="narrow" startarrowlength="short" endarrowwidth="narrow" endarrowlength="short" joinstyle="round"/>
                  <v:textbox inset="2.53958mm,2.53958mm,2.53958mm,2.53958mm">
                    <w:txbxContent>
                      <w:p w14:paraId="1C161701" w14:textId="77777777" w:rsidR="00814E95" w:rsidRDefault="00814E95">
                        <w:pPr>
                          <w:spacing w:line="240" w:lineRule="auto"/>
                          <w:textDirection w:val="btLr"/>
                        </w:pPr>
                      </w:p>
                    </w:txbxContent>
                  </v:textbox>
                </v:shape>
                <v:shape id="Caixa de Texto 20" o:spid="_x0000_s1084" type="#_x0000_t202" style="position:absolute;left:50101;top:-190;width:11525;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" filled="f" stroked="f">
                  <v:textbox inset="2.53958mm,2.53958mm,2.53958mm,2.53958mm">
                    <w:txbxContent>
                      <w:p w14:paraId="6051E062" w14:textId="77777777" w:rsidR="00814E95" w:rsidRPr="0067191F" w:rsidRDefault="00000000" w:rsidP="00812E2E">
                        <w:pPr>
                          <w:spacing w:line="240" w:lineRule="auto"/>
                          <w:ind w:firstLine="0"/>
                          <w:textDirection w:val="btLr"/>
                          <w:rPr>
                            <w:sz w:val="24"/>
                          </w:rPr>
                        </w:pPr>
                        <w:r w:rsidRPr="0067191F">
                          <w:rPr>
                            <w:rFonts w:ascii="Montserrat" w:eastAsia="Montserrat" w:hAnsi="Montserrat" w:cs="Montserrat"/>
                            <w:b/>
                            <w:color w:val="FF0000"/>
                            <w:sz w:val="24"/>
                          </w:rPr>
                          <w:t>EXEMPLO</w:t>
                        </w:r>
                      </w:p>
                      <w:p w14:paraId="1D4DBDCF" w14:textId="77777777" w:rsidR="0067191F" w:rsidRDefault="0067191F"/>
                    </w:txbxContent>
                  </v:textbox>
                </v:shape>
                <w10:wrap type="topAndBottom" anchorx="margin"/>
              </v:group>
            </w:pict>
          </mc:Fallback>
        </mc:AlternateContent>
      </w:r>
      <w:r w:rsidR="00A05E5E">
        <w:rPr>
          <w:rFonts w:eastAsia="Montserrat"/>
        </w:rPr>
        <w:t>Na</w:t>
      </w:r>
      <w:proofErr w:type="spellEnd"/>
      <w:r w:rsidR="00A05E5E">
        <w:rPr>
          <w:rFonts w:eastAsia="Montserrat"/>
        </w:rPr>
        <w:t xml:space="preserve"> próxima janela temos a relação das camadas cadastradas através do banco de dados ou dos </w:t>
      </w:r>
      <w:proofErr w:type="spellStart"/>
      <w:r w:rsidR="00A05E5E">
        <w:rPr>
          <w:rFonts w:eastAsia="Montserrat"/>
          <w:i/>
        </w:rPr>
        <w:t>shapefiles</w:t>
      </w:r>
      <w:proofErr w:type="spellEnd"/>
      <w:r w:rsidR="00A05E5E">
        <w:rPr>
          <w:rFonts w:eastAsia="Montserrat"/>
        </w:rPr>
        <w:t>, previamente cadastrados. Podemos selecionar quais destas camadas participarão da comparação em relação a camada selecionada na etapa anterior.</w:t>
      </w:r>
    </w:p>
    <w:p w14:paraId="150BDF05" w14:textId="77777777" w:rsidR="002709A5" w:rsidRDefault="002709A5" w:rsidP="00841562">
      <w:pPr>
        <w:rPr>
          <w:rFonts w:eastAsia="Montserrat"/>
        </w:rPr>
      </w:pPr>
    </w:p>
    <w:p w14:paraId="477959BB" w14:textId="4F268D69" w:rsidR="00814E95" w:rsidRDefault="00000000" w:rsidP="00841562">
      <w:pPr>
        <w:rPr>
          <w:rFonts w:eastAsia="Montserrat"/>
        </w:rPr>
      </w:pPr>
      <w:r>
        <w:rPr>
          <w:rFonts w:eastAsia="Montserrat"/>
        </w:rPr>
        <w:t xml:space="preserve">Por fim, o Prisma fará todos os cálculos para checar a quantidade e se houve sobreposição ou não das camadas </w:t>
      </w:r>
      <w:proofErr w:type="spellStart"/>
      <w:r>
        <w:rPr>
          <w:rFonts w:eastAsia="Montserrat"/>
        </w:rPr>
        <w:t>pré</w:t>
      </w:r>
      <w:proofErr w:type="spellEnd"/>
      <w:r>
        <w:rPr>
          <w:rFonts w:eastAsia="Montserrat"/>
        </w:rPr>
        <w:t xml:space="preserve"> selecionadas com a camada de </w:t>
      </w:r>
      <w:r>
        <w:rPr>
          <w:rFonts w:eastAsia="Montserrat"/>
          <w:i/>
        </w:rPr>
        <w:t>input</w:t>
      </w:r>
      <w:r>
        <w:rPr>
          <w:rFonts w:eastAsia="Montserrat"/>
        </w:rPr>
        <w:t xml:space="preserve">. </w:t>
      </w:r>
    </w:p>
    <w:p w14:paraId="1574317B" w14:textId="08F21BD7" w:rsidR="00814E95" w:rsidRDefault="00000000" w:rsidP="00841562">
      <w:pPr>
        <w:rPr>
          <w:rFonts w:eastAsia="Montserrat"/>
        </w:rPr>
      </w:pPr>
      <w:r>
        <w:rPr>
          <w:rFonts w:eastAsia="Montserrat"/>
        </w:rPr>
        <w:t>Na opção “Gerar todas camadas no Q</w:t>
      </w:r>
      <w:r w:rsidR="00B72B37">
        <w:rPr>
          <w:rFonts w:eastAsia="Montserrat"/>
        </w:rPr>
        <w:t>GIS</w:t>
      </w:r>
      <w:r>
        <w:rPr>
          <w:rFonts w:eastAsia="Montserrat"/>
        </w:rPr>
        <w:t>”, o Prisma criará essas camadas no QGIS. Já na opção “Gerar camadas sobrepostas no QGIS”, o Prisma criará apenas as camadas que apresentaram sobreposição com a camada de input no QGIS.</w:t>
      </w:r>
    </w:p>
    <w:p w14:paraId="259AE74B" w14:textId="08D1675F" w:rsidR="00814E95" w:rsidRDefault="00000000" w:rsidP="00841562">
      <w:pPr>
        <w:rPr>
          <w:rFonts w:eastAsia="Montserrat"/>
        </w:rPr>
      </w:pPr>
      <w:r>
        <w:rPr>
          <w:rFonts w:eastAsia="Montserrat"/>
        </w:rPr>
        <w:t>Quando selecionamos “Gerar relatórios em PDF”</w:t>
      </w:r>
      <w:r w:rsidR="009B00E2">
        <w:rPr>
          <w:rFonts w:eastAsia="Montserrat"/>
        </w:rPr>
        <w:t xml:space="preserve"> (Figura 1</w:t>
      </w:r>
      <w:r w:rsidR="009B7D77">
        <w:rPr>
          <w:rFonts w:eastAsia="Montserrat"/>
        </w:rPr>
        <w:t>4</w:t>
      </w:r>
      <w:r w:rsidR="009B00E2">
        <w:rPr>
          <w:rFonts w:eastAsia="Montserrat"/>
        </w:rPr>
        <w:t>)</w:t>
      </w:r>
      <w:r>
        <w:rPr>
          <w:rFonts w:eastAsia="Montserrat"/>
        </w:rPr>
        <w:t>, além de gerar todas as camadas no QGIS, o Prisma também cria automaticamente, para cada camada de comparação, um PDF contendo um relatório síntese, um mapa da camada, e um memorial descritivo</w:t>
      </w:r>
      <w:r w:rsidR="00BA7739">
        <w:rPr>
          <w:rFonts w:eastAsia="Montserrat"/>
        </w:rPr>
        <w:t xml:space="preserve"> (Figuras 1</w:t>
      </w:r>
      <w:r w:rsidR="009B7D77">
        <w:rPr>
          <w:rFonts w:eastAsia="Montserrat"/>
        </w:rPr>
        <w:t>5</w:t>
      </w:r>
      <w:r w:rsidR="00BA7739">
        <w:rPr>
          <w:rFonts w:eastAsia="Montserrat"/>
        </w:rPr>
        <w:t xml:space="preserve"> e 1</w:t>
      </w:r>
      <w:r w:rsidR="00CB4B92">
        <w:rPr>
          <w:rFonts w:eastAsia="Montserrat"/>
        </w:rPr>
        <w:t>4</w:t>
      </w:r>
      <w:r w:rsidR="00BA7739">
        <w:rPr>
          <w:rFonts w:eastAsia="Montserrat"/>
        </w:rPr>
        <w:t>)</w:t>
      </w:r>
      <w:r>
        <w:rPr>
          <w:rFonts w:eastAsia="Montserrat"/>
        </w:rPr>
        <w:t>. Para isso, é necessário escolher o local de saída para que os arquivos sejam salvos. Nesta etapa podemos informar dados a serem inseridos no documento.</w:t>
      </w:r>
    </w:p>
    <w:p w14:paraId="42A7F725" w14:textId="571CFF46" w:rsidR="00814E95" w:rsidRDefault="00814E95">
      <w:pPr>
        <w:rPr>
          <w:rFonts w:ascii="Montserrat" w:eastAsia="Montserrat" w:hAnsi="Montserrat" w:cs="Montserrat"/>
        </w:rPr>
      </w:pPr>
    </w:p>
    <w:p w14:paraId="40C12A8C" w14:textId="5FD1C566" w:rsidR="00814E95" w:rsidRDefault="00814E95">
      <w:pPr>
        <w:rPr>
          <w:rFonts w:ascii="Montserrat" w:eastAsia="Montserrat" w:hAnsi="Montserrat" w:cs="Montserrat"/>
        </w:rPr>
      </w:pPr>
    </w:p>
    <w:p w14:paraId="4D8A0A1C" w14:textId="77777777" w:rsidR="00814E95" w:rsidRDefault="00814E95">
      <w:pPr>
        <w:rPr>
          <w:rFonts w:ascii="Montserrat" w:eastAsia="Montserrat" w:hAnsi="Montserrat" w:cs="Montserrat"/>
        </w:rPr>
      </w:pPr>
    </w:p>
    <w:p w14:paraId="68B82885" w14:textId="3915BCB1" w:rsidR="00551E2C" w:rsidRDefault="009B00E2" w:rsidP="00551E2C">
      <w:pPr>
        <w:rPr>
          <w:rFonts w:ascii="Montserrat" w:eastAsia="Montserrat" w:hAnsi="Montserrat" w:cs="Montserrat"/>
        </w:rPr>
      </w:pPr>
      <w:r>
        <w:rPr>
          <w:noProof/>
        </w:rPr>
        <mc:AlternateContent>
          <mc:Choice Requires="wps">
            <w:drawing>
              <wp:anchor distT="0" distB="0" distL="114300" distR="114300" simplePos="0" relativeHeight="251731968" behindDoc="0" locked="0" layoutInCell="1" allowOverlap="1" wp14:anchorId="11F4AEEA" wp14:editId="261C347C">
                <wp:simplePos x="0" y="0"/>
                <wp:positionH relativeFrom="column">
                  <wp:posOffset>-428625</wp:posOffset>
                </wp:positionH>
                <wp:positionV relativeFrom="paragraph">
                  <wp:posOffset>3724275</wp:posOffset>
                </wp:positionV>
                <wp:extent cx="6343650" cy="635"/>
                <wp:effectExtent l="0" t="0" r="0" b="0"/>
                <wp:wrapTopAndBottom/>
                <wp:docPr id="74" name="Caixa de Texto 74"/>
                <wp:cNvGraphicFramePr/>
                <a:graphic xmlns:a="http://schemas.openxmlformats.org/drawingml/2006/main">
                  <a:graphicData uri="http://schemas.microsoft.com/office/word/2010/wordprocessingShape">
                    <wps:wsp>
                      <wps:cNvSpPr txBox="1"/>
                      <wps:spPr>
                        <a:xfrm>
                          <a:off x="0" y="0"/>
                          <a:ext cx="6343650" cy="635"/>
                        </a:xfrm>
                        <a:prstGeom prst="rect">
                          <a:avLst/>
                        </a:prstGeom>
                        <a:solidFill>
                          <a:prstClr val="white"/>
                        </a:solidFill>
                        <a:ln>
                          <a:noFill/>
                        </a:ln>
                      </wps:spPr>
                      <wps:txbx>
                        <w:txbxContent>
                          <w:p w14:paraId="7B9E6D86" w14:textId="544B48C7" w:rsidR="009B00E2" w:rsidRPr="001E0169" w:rsidRDefault="009B00E2" w:rsidP="00C64BBC">
                            <w:pPr>
                              <w:pStyle w:val="Legenda"/>
                              <w:rPr>
                                <w:rFonts w:ascii="Montserrat" w:eastAsia="Montserrat" w:hAnsi="Montserrat" w:cs="Montserrat"/>
                                <w:noProof/>
                                <w:szCs w:val="24"/>
                              </w:rPr>
                            </w:pPr>
                            <w:r>
                              <w:t xml:space="preserve">Figura </w:t>
                            </w:r>
                            <w:r w:rsidR="001C466C">
                              <w:t>1</w:t>
                            </w:r>
                            <w:r w:rsidR="009B7D77">
                              <w:t>5</w:t>
                            </w:r>
                            <w:r>
                              <w:t>: Processo de geração de relatórios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4AEEA" id="Caixa de Texto 74" o:spid="_x0000_s1085" type="#_x0000_t202" style="position:absolute;left:0;text-align:left;margin-left:-33.75pt;margin-top:293.25pt;width:499.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djZGwIAAEAEAAAOAAAAZHJzL2Uyb0RvYy54bWysU8Fu2zAMvQ/YPwi6L06aNhiM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" stroked="f">
                <v:textbox style="mso-fit-shape-to-text:t" inset="0,0,0,0">
                  <w:txbxContent>
                    <w:p w14:paraId="7B9E6D86" w14:textId="544B48C7" w:rsidR="009B00E2" w:rsidRPr="001E0169" w:rsidRDefault="009B00E2" w:rsidP="00C64BBC">
                      <w:pPr>
                        <w:pStyle w:val="Legenda"/>
                        <w:rPr>
                          <w:rFonts w:ascii="Montserrat" w:eastAsia="Montserrat" w:hAnsi="Montserrat" w:cs="Montserrat"/>
                          <w:noProof/>
                          <w:szCs w:val="24"/>
                        </w:rPr>
                      </w:pPr>
                      <w:r>
                        <w:t xml:space="preserve">Figura </w:t>
                      </w:r>
                      <w:r w:rsidR="001C466C">
                        <w:t>1</w:t>
                      </w:r>
                      <w:r w:rsidR="009B7D77">
                        <w:t>5</w:t>
                      </w:r>
                      <w:r>
                        <w:t>: Processo de geração de relatórios</w:t>
                      </w:r>
                    </w:p>
                  </w:txbxContent>
                </v:textbox>
                <w10:wrap type="topAndBottom"/>
              </v:shape>
            </w:pict>
          </mc:Fallback>
        </mc:AlternateContent>
      </w:r>
      <w:r w:rsidR="00551E2C">
        <w:rPr>
          <w:rFonts w:ascii="Montserrat" w:eastAsia="Montserrat" w:hAnsi="Montserrat" w:cs="Montserrat"/>
          <w:noProof/>
        </w:rPr>
        <mc:AlternateContent>
          <mc:Choice Requires="wpg">
            <w:drawing>
              <wp:anchor distT="0" distB="0" distL="114300" distR="114300" simplePos="0" relativeHeight="251671552" behindDoc="0" locked="0" layoutInCell="1" allowOverlap="1" wp14:anchorId="0BAD6546" wp14:editId="7F526D45">
                <wp:simplePos x="0" y="0"/>
                <wp:positionH relativeFrom="margin">
                  <wp:posOffset>-428625</wp:posOffset>
                </wp:positionH>
                <wp:positionV relativeFrom="paragraph">
                  <wp:posOffset>0</wp:posOffset>
                </wp:positionV>
                <wp:extent cx="6343650" cy="3667125"/>
                <wp:effectExtent l="0" t="0" r="0" b="9525"/>
                <wp:wrapTopAndBottom/>
                <wp:docPr id="57" name="Agrupar 57"/>
                <wp:cNvGraphicFramePr/>
                <a:graphic xmlns:a="http://schemas.openxmlformats.org/drawingml/2006/main">
                  <a:graphicData uri="http://schemas.microsoft.com/office/word/2010/wordprocessingGroup">
                    <wpg:wgp>
                      <wpg:cNvGrpSpPr/>
                      <wpg:grpSpPr>
                        <a:xfrm>
                          <a:off x="0" y="0"/>
                          <a:ext cx="6343650" cy="3667125"/>
                          <a:chOff x="0" y="0"/>
                          <a:chExt cx="6343650" cy="3667125"/>
                        </a:xfrm>
                      </wpg:grpSpPr>
                      <pic:pic xmlns:pic="http://schemas.openxmlformats.org/drawingml/2006/picture">
                        <pic:nvPicPr>
                          <pic:cNvPr id="43" name="image31.png"/>
                          <pic:cNvPicPr/>
                        </pic:nvPicPr>
                        <pic:blipFill>
                          <a:blip r:embed="rId42">
                            <a:extLst>
                              <a:ext uri="{28A0092B-C50C-407E-A947-70E740481C1C}">
                                <a14:useLocalDpi xmlns:a14="http://schemas.microsoft.com/office/drawing/2010/main" val="0"/>
                              </a:ext>
                            </a:extLst>
                          </a:blip>
                          <a:srcRect/>
                          <a:stretch>
                            <a:fillRect/>
                          </a:stretch>
                        </pic:blipFill>
                        <pic:spPr>
                          <a:xfrm>
                            <a:off x="295275" y="104775"/>
                            <a:ext cx="2338070" cy="3543300"/>
                          </a:xfrm>
                          <a:prstGeom prst="rect">
                            <a:avLst/>
                          </a:prstGeom>
                          <a:ln/>
                        </pic:spPr>
                      </pic:pic>
                      <pic:pic xmlns:pic="http://schemas.openxmlformats.org/drawingml/2006/picture">
                        <pic:nvPicPr>
                          <pic:cNvPr id="29" name="image3.png"/>
                          <pic:cNvPicPr/>
                        </pic:nvPicPr>
                        <pic:blipFill>
                          <a:blip r:embed="rId43">
                            <a:extLst>
                              <a:ext uri="{28A0092B-C50C-407E-A947-70E740481C1C}">
                                <a14:useLocalDpi xmlns:a14="http://schemas.microsoft.com/office/drawing/2010/main" val="0"/>
                              </a:ext>
                            </a:extLst>
                          </a:blip>
                          <a:srcRect/>
                          <a:stretch>
                            <a:fillRect/>
                          </a:stretch>
                        </pic:blipFill>
                        <pic:spPr>
                          <a:xfrm>
                            <a:off x="2667000" y="104775"/>
                            <a:ext cx="3676650" cy="3562350"/>
                          </a:xfrm>
                          <a:prstGeom prst="rect">
                            <a:avLst/>
                          </a:prstGeom>
                          <a:ln/>
                        </pic:spPr>
                      </pic:pic>
                      <wps:wsp>
                        <wps:cNvPr id="7" name="Seta: para a Direita 7"/>
                        <wps:cNvSpPr/>
                        <wps:spPr>
                          <a:xfrm>
                            <a:off x="2428875" y="409575"/>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3EBE32F9"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12" name="Seta: para a Direita 12"/>
                        <wps:cNvSpPr/>
                        <wps:spPr>
                          <a:xfrm>
                            <a:off x="0" y="3238500"/>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676B8035"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21" name="Caixa de Texto 21"/>
                        <wps:cNvSpPr txBox="1"/>
                        <wps:spPr>
                          <a:xfrm>
                            <a:off x="962025" y="0"/>
                            <a:ext cx="1200150" cy="400050"/>
                          </a:xfrm>
                          <a:prstGeom prst="rect">
                            <a:avLst/>
                          </a:prstGeom>
                          <a:noFill/>
                          <a:ln>
                            <a:noFill/>
                          </a:ln>
                        </wps:spPr>
                        <wps:txbx>
                          <w:txbxContent>
                            <w:p w14:paraId="1A81F40E" w14:textId="77777777" w:rsidR="00814E95" w:rsidRDefault="00000000" w:rsidP="00551E2C">
                              <w:pPr>
                                <w:spacing w:line="240" w:lineRule="auto"/>
                                <w:ind w:firstLine="0"/>
                                <w:textDirection w:val="btLr"/>
                              </w:pPr>
                              <w:r>
                                <w:rPr>
                                  <w:rFonts w:ascii="Montserrat" w:eastAsia="Montserrat" w:hAnsi="Montserrat" w:cs="Montserrat"/>
                                  <w:b/>
                                  <w:color w:val="FF0000"/>
                                  <w:sz w:val="28"/>
                                </w:rPr>
                                <w:t>EXEMPLO</w:t>
                              </w:r>
                            </w:p>
                          </w:txbxContent>
                        </wps:txbx>
                        <wps:bodyPr spcFirstLastPara="1" wrap="square" lIns="91425" tIns="91425" rIns="91425" bIns="91425" anchor="t" anchorCtr="0">
                          <a:noAutofit/>
                        </wps:bodyPr>
                      </wps:wsp>
                    </wpg:wgp>
                  </a:graphicData>
                </a:graphic>
              </wp:anchor>
            </w:drawing>
          </mc:Choice>
          <mc:Fallback>
            <w:pict>
              <v:group w14:anchorId="0BAD6546" id="Agrupar 57" o:spid="_x0000_s1086" style="position:absolute;left:0;text-align:left;margin-left:-33.75pt;margin-top:0;width:499.5pt;height:288.75pt;z-index:251671552;mso-position-horizontal-relative:margin" coordsize="63436,36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">
                <v:shape id="image31.png" o:spid="_x0000_s1087" type="#_x0000_t75" style="position:absolute;left:2952;top:1047;width:23381;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">
                  <v:imagedata r:id="rId44" o:title=""/>
                </v:shape>
                <v:shape id="image3.png" o:spid="_x0000_s1088" type="#_x0000_t75" style="position:absolute;left:26670;top:1047;width:36766;height:35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">
                  <v:imagedata r:id="rId45" o:title=""/>
                </v:shape>
                <v:shape id="Seta: para a Direita 7" o:spid="_x0000_s1089" type="#_x0000_t13" style="position:absolute;left:24288;top:4095;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" fillcolor="red">
                  <v:stroke startarrowwidth="narrow" startarrowlength="short" endarrowwidth="narrow" endarrowlength="short" joinstyle="round"/>
                  <v:textbox inset="2.53958mm,2.53958mm,2.53958mm,2.53958mm">
                    <w:txbxContent>
                      <w:p w14:paraId="3EBE32F9" w14:textId="77777777" w:rsidR="00814E95" w:rsidRDefault="00814E95">
                        <w:pPr>
                          <w:spacing w:line="240" w:lineRule="auto"/>
                          <w:textDirection w:val="btLr"/>
                        </w:pPr>
                      </w:p>
                    </w:txbxContent>
                  </v:textbox>
                </v:shape>
                <v:shape id="Seta: para a Direita 12" o:spid="_x0000_s1090" type="#_x0000_t13" style="position:absolute;top:32385;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" fillcolor="red">
                  <v:stroke startarrowwidth="narrow" startarrowlength="short" endarrowwidth="narrow" endarrowlength="short" joinstyle="round"/>
                  <v:textbox inset="2.53958mm,2.53958mm,2.53958mm,2.53958mm">
                    <w:txbxContent>
                      <w:p w14:paraId="676B8035" w14:textId="77777777" w:rsidR="00814E95" w:rsidRDefault="00814E95">
                        <w:pPr>
                          <w:spacing w:line="240" w:lineRule="auto"/>
                          <w:textDirection w:val="btLr"/>
                        </w:pPr>
                      </w:p>
                    </w:txbxContent>
                  </v:textbox>
                </v:shape>
                <v:shape id="Caixa de Texto 21" o:spid="_x0000_s1091" type="#_x0000_t202" style="position:absolute;left:9620;width:12001;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" filled="f" stroked="f">
                  <v:textbox inset="2.53958mm,2.53958mm,2.53958mm,2.53958mm">
                    <w:txbxContent>
                      <w:p w14:paraId="1A81F40E" w14:textId="77777777" w:rsidR="00814E95" w:rsidRDefault="00000000" w:rsidP="00551E2C">
                        <w:pPr>
                          <w:spacing w:line="240" w:lineRule="auto"/>
                          <w:ind w:firstLine="0"/>
                          <w:textDirection w:val="btLr"/>
                        </w:pPr>
                        <w:r>
                          <w:rPr>
                            <w:rFonts w:ascii="Montserrat" w:eastAsia="Montserrat" w:hAnsi="Montserrat" w:cs="Montserrat"/>
                            <w:b/>
                            <w:color w:val="FF0000"/>
                            <w:sz w:val="28"/>
                          </w:rPr>
                          <w:t>EXEMPLO</w:t>
                        </w:r>
                      </w:p>
                    </w:txbxContent>
                  </v:textbox>
                </v:shape>
                <w10:wrap type="topAndBottom" anchorx="margin"/>
              </v:group>
            </w:pict>
          </mc:Fallback>
        </mc:AlternateContent>
      </w:r>
      <w:r>
        <w:rPr>
          <w:rFonts w:ascii="Montserrat" w:eastAsia="Montserrat" w:hAnsi="Montserrat" w:cs="Montserrat"/>
        </w:rPr>
        <w:tab/>
      </w:r>
    </w:p>
    <w:p w14:paraId="43B2B86D" w14:textId="64776F5E" w:rsidR="00814E95" w:rsidRDefault="0067191F" w:rsidP="00551E2C">
      <w:pPr>
        <w:rPr>
          <w:rFonts w:eastAsia="Montserrat"/>
        </w:rPr>
      </w:pPr>
      <w:r>
        <w:rPr>
          <w:noProof/>
        </w:rPr>
        <mc:AlternateContent>
          <mc:Choice Requires="wps">
            <w:drawing>
              <wp:anchor distT="0" distB="0" distL="114300" distR="114300" simplePos="0" relativeHeight="251734016" behindDoc="0" locked="0" layoutInCell="1" allowOverlap="1" wp14:anchorId="4182E3D8" wp14:editId="2FF617E1">
                <wp:simplePos x="0" y="0"/>
                <wp:positionH relativeFrom="margin">
                  <wp:align>right</wp:align>
                </wp:positionH>
                <wp:positionV relativeFrom="paragraph">
                  <wp:posOffset>1614805</wp:posOffset>
                </wp:positionV>
                <wp:extent cx="5734050" cy="635"/>
                <wp:effectExtent l="0" t="0" r="0" b="4445"/>
                <wp:wrapTopAndBottom/>
                <wp:docPr id="75" name="Caixa de Texto 75"/>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55226C9" w14:textId="6733E1B1" w:rsidR="009B00E2" w:rsidRPr="00E91E66" w:rsidRDefault="009B00E2" w:rsidP="00C64BBC">
                            <w:pPr>
                              <w:pStyle w:val="Legenda"/>
                              <w:rPr>
                                <w:rFonts w:ascii="Montserrat" w:eastAsia="Montserrat" w:hAnsi="Montserrat" w:cs="Montserrat"/>
                                <w:noProof/>
                                <w:szCs w:val="24"/>
                              </w:rPr>
                            </w:pPr>
                            <w:r>
                              <w:t xml:space="preserve">Figura </w:t>
                            </w:r>
                            <w:fldSimple w:instr=" SEQ Figura \* ARABIC ">
                              <w:r w:rsidR="00FF6F44">
                                <w:rPr>
                                  <w:noProof/>
                                </w:rPr>
                                <w:t>1</w:t>
                              </w:r>
                            </w:fldSimple>
                            <w:r w:rsidR="009B7D77">
                              <w:rPr>
                                <w:noProof/>
                              </w:rPr>
                              <w:t>4</w:t>
                            </w:r>
                            <w:r>
                              <w:t>: Selecionando a opção “Selecionar feições...”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2E3D8" id="Caixa de Texto 75" o:spid="_x0000_s1092" type="#_x0000_t202" style="position:absolute;left:0;text-align:left;margin-left:400.3pt;margin-top:127.15pt;width:451.5pt;height:.05pt;z-index:2517340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" stroked="f">
                <v:textbox style="mso-fit-shape-to-text:t" inset="0,0,0,0">
                  <w:txbxContent>
                    <w:p w14:paraId="155226C9" w14:textId="6733E1B1" w:rsidR="009B00E2" w:rsidRPr="00E91E66" w:rsidRDefault="009B00E2" w:rsidP="00C64BBC">
                      <w:pPr>
                        <w:pStyle w:val="Legenda"/>
                        <w:rPr>
                          <w:rFonts w:ascii="Montserrat" w:eastAsia="Montserrat" w:hAnsi="Montserrat" w:cs="Montserrat"/>
                          <w:noProof/>
                          <w:szCs w:val="24"/>
                        </w:rPr>
                      </w:pPr>
                      <w:r>
                        <w:t xml:space="preserve">Figura </w:t>
                      </w:r>
                      <w:fldSimple w:instr=" SEQ Figura \* ARABIC ">
                        <w:r w:rsidR="00FF6F44">
                          <w:rPr>
                            <w:noProof/>
                          </w:rPr>
                          <w:t>1</w:t>
                        </w:r>
                      </w:fldSimple>
                      <w:r w:rsidR="009B7D77">
                        <w:rPr>
                          <w:noProof/>
                        </w:rPr>
                        <w:t>4</w:t>
                      </w:r>
                      <w:r>
                        <w:t>: Selecionando a opção “Selecionar feições...” .</w:t>
                      </w:r>
                    </w:p>
                  </w:txbxContent>
                </v:textbox>
                <w10:wrap type="topAndBottom" anchorx="margin"/>
              </v:shape>
            </w:pict>
          </mc:Fallback>
        </mc:AlternateContent>
      </w:r>
      <w:r>
        <w:rPr>
          <w:rFonts w:ascii="Montserrat" w:eastAsia="Montserrat" w:hAnsi="Montserrat" w:cs="Montserrat"/>
          <w:noProof/>
        </w:rPr>
        <w:drawing>
          <wp:anchor distT="0" distB="0" distL="114300" distR="114300" simplePos="0" relativeHeight="251702272" behindDoc="0" locked="0" layoutInCell="1" allowOverlap="1" wp14:anchorId="2B1D58C1" wp14:editId="7C8AE8CE">
            <wp:simplePos x="0" y="0"/>
            <wp:positionH relativeFrom="margin">
              <wp:align>right</wp:align>
            </wp:positionH>
            <wp:positionV relativeFrom="paragraph">
              <wp:posOffset>1046480</wp:posOffset>
            </wp:positionV>
            <wp:extent cx="5734050" cy="483019"/>
            <wp:effectExtent l="0" t="0" r="0" b="0"/>
            <wp:wrapTopAndBottom/>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extLst>
                        <a:ext uri="{28A0092B-C50C-407E-A947-70E740481C1C}">
                          <a14:useLocalDpi xmlns:a14="http://schemas.microsoft.com/office/drawing/2010/main" val="0"/>
                        </a:ext>
                      </a:extLst>
                    </a:blip>
                    <a:srcRect t="32385"/>
                    <a:stretch>
                      <a:fillRect/>
                    </a:stretch>
                  </pic:blipFill>
                  <pic:spPr>
                    <a:xfrm>
                      <a:off x="0" y="0"/>
                      <a:ext cx="5734050" cy="483019"/>
                    </a:xfrm>
                    <a:prstGeom prst="rect">
                      <a:avLst/>
                    </a:prstGeom>
                    <a:ln/>
                  </pic:spPr>
                </pic:pic>
              </a:graphicData>
            </a:graphic>
            <wp14:sizeRelH relativeFrom="page">
              <wp14:pctWidth>0</wp14:pctWidth>
            </wp14:sizeRelH>
            <wp14:sizeRelV relativeFrom="page">
              <wp14:pctHeight>0</wp14:pctHeight>
            </wp14:sizeRelV>
          </wp:anchor>
        </w:drawing>
      </w:r>
      <w:r>
        <w:rPr>
          <w:rFonts w:eastAsia="Montserrat"/>
        </w:rPr>
        <w:t>Na opção “Feição selecionada” o processo de seleção da geometria de input se dá pela seleção de feição através do QGIS em um</w:t>
      </w:r>
      <w:r>
        <w:rPr>
          <w:rFonts w:eastAsia="Montserrat"/>
          <w:i/>
        </w:rPr>
        <w:t xml:space="preserve"> </w:t>
      </w:r>
      <w:proofErr w:type="spellStart"/>
      <w:r>
        <w:rPr>
          <w:rFonts w:eastAsia="Montserrat"/>
          <w:i/>
        </w:rPr>
        <w:t>shapefile</w:t>
      </w:r>
      <w:proofErr w:type="spellEnd"/>
      <w:r>
        <w:rPr>
          <w:rFonts w:eastAsia="Montserrat"/>
          <w:i/>
        </w:rPr>
        <w:t xml:space="preserve"> </w:t>
      </w:r>
      <w:r>
        <w:rPr>
          <w:rFonts w:eastAsia="Montserrat"/>
        </w:rPr>
        <w:t>já aberto</w:t>
      </w:r>
      <w:r w:rsidR="006F4FC8">
        <w:rPr>
          <w:rFonts w:eastAsia="Montserrat"/>
        </w:rPr>
        <w:t xml:space="preserve"> (Figura 1</w:t>
      </w:r>
      <w:r w:rsidR="009B7D77">
        <w:rPr>
          <w:rFonts w:eastAsia="Montserrat"/>
        </w:rPr>
        <w:t>5</w:t>
      </w:r>
      <w:r w:rsidR="006F4FC8">
        <w:rPr>
          <w:rFonts w:eastAsia="Montserrat"/>
        </w:rPr>
        <w:t>)</w:t>
      </w:r>
      <w:r>
        <w:rPr>
          <w:rFonts w:eastAsia="Montserrat"/>
        </w:rPr>
        <w:t>. O passo a passo de comparação é o mesmo da opção “</w:t>
      </w:r>
      <w:proofErr w:type="spellStart"/>
      <w:r>
        <w:rPr>
          <w:rFonts w:eastAsia="Montserrat"/>
        </w:rPr>
        <w:t>Shapefile</w:t>
      </w:r>
      <w:proofErr w:type="spellEnd"/>
      <w:r>
        <w:rPr>
          <w:rFonts w:eastAsia="Montserrat"/>
        </w:rPr>
        <w:t>” mostrado acima.</w:t>
      </w:r>
    </w:p>
    <w:p w14:paraId="58F1534D" w14:textId="79F1901F" w:rsidR="0067191F" w:rsidRDefault="0067191F" w:rsidP="00551E2C">
      <w:pPr>
        <w:rPr>
          <w:rFonts w:eastAsia="Montserrat"/>
        </w:rPr>
      </w:pPr>
    </w:p>
    <w:p w14:paraId="5E394653" w14:textId="16040827" w:rsidR="0067191F" w:rsidRDefault="0067191F" w:rsidP="00551E2C">
      <w:pPr>
        <w:rPr>
          <w:rFonts w:eastAsia="Montserrat"/>
        </w:rPr>
      </w:pPr>
    </w:p>
    <w:p w14:paraId="3A5A08C9" w14:textId="3538F117" w:rsidR="00814E95" w:rsidRDefault="00814E95">
      <w:pPr>
        <w:rPr>
          <w:rFonts w:ascii="Montserrat" w:eastAsia="Montserrat" w:hAnsi="Montserrat" w:cs="Montserrat"/>
        </w:rPr>
      </w:pPr>
    </w:p>
    <w:p w14:paraId="2B0FE308" w14:textId="2D3491DB" w:rsidR="00814E95" w:rsidRDefault="00814E95">
      <w:pPr>
        <w:rPr>
          <w:rFonts w:ascii="Montserrat" w:eastAsia="Montserrat" w:hAnsi="Montserrat" w:cs="Montserrat"/>
        </w:rPr>
      </w:pPr>
    </w:p>
    <w:p w14:paraId="1B8585D9" w14:textId="600362A5" w:rsidR="00814E95" w:rsidRDefault="00814E95">
      <w:pPr>
        <w:rPr>
          <w:rFonts w:ascii="Montserrat" w:eastAsia="Montserrat" w:hAnsi="Montserrat" w:cs="Montserrat"/>
        </w:rPr>
      </w:pPr>
    </w:p>
    <w:p w14:paraId="76B46A6C" w14:textId="682087AB" w:rsidR="00814E95" w:rsidRDefault="00814E95" w:rsidP="00BA0A39">
      <w:pPr>
        <w:ind w:firstLine="0"/>
        <w:rPr>
          <w:rFonts w:ascii="Montserrat" w:eastAsia="Montserrat" w:hAnsi="Montserrat" w:cs="Montserrat"/>
          <w:b/>
          <w:sz w:val="30"/>
          <w:szCs w:val="30"/>
        </w:rPr>
      </w:pPr>
    </w:p>
    <w:p w14:paraId="0263AE4B" w14:textId="1CBDF7DC" w:rsidR="00814E95" w:rsidRDefault="00BA0A39">
      <w:pPr>
        <w:rPr>
          <w:rFonts w:ascii="Montserrat" w:eastAsia="Montserrat" w:hAnsi="Montserrat" w:cs="Montserrat"/>
          <w:b/>
          <w:sz w:val="30"/>
          <w:szCs w:val="30"/>
        </w:rPr>
      </w:pPr>
      <w:r>
        <w:rPr>
          <w:noProof/>
        </w:rPr>
        <w:lastRenderedPageBreak/>
        <mc:AlternateContent>
          <mc:Choice Requires="wps">
            <w:drawing>
              <wp:anchor distT="0" distB="0" distL="114300" distR="114300" simplePos="0" relativeHeight="251736064" behindDoc="0" locked="0" layoutInCell="1" allowOverlap="1" wp14:anchorId="70BD9B42" wp14:editId="317DE009">
                <wp:simplePos x="0" y="0"/>
                <wp:positionH relativeFrom="column">
                  <wp:posOffset>0</wp:posOffset>
                </wp:positionH>
                <wp:positionV relativeFrom="paragraph">
                  <wp:posOffset>3367405</wp:posOffset>
                </wp:positionV>
                <wp:extent cx="5953125" cy="635"/>
                <wp:effectExtent l="0" t="0" r="0" b="0"/>
                <wp:wrapNone/>
                <wp:docPr id="77" name="Caixa de Texto 77"/>
                <wp:cNvGraphicFramePr/>
                <a:graphic xmlns:a="http://schemas.openxmlformats.org/drawingml/2006/main">
                  <a:graphicData uri="http://schemas.microsoft.com/office/word/2010/wordprocessingShape">
                    <wps:wsp>
                      <wps:cNvSpPr txBox="1"/>
                      <wps:spPr>
                        <a:xfrm>
                          <a:off x="0" y="0"/>
                          <a:ext cx="5953125" cy="635"/>
                        </a:xfrm>
                        <a:prstGeom prst="rect">
                          <a:avLst/>
                        </a:prstGeom>
                        <a:solidFill>
                          <a:prstClr val="white"/>
                        </a:solidFill>
                        <a:ln>
                          <a:noFill/>
                        </a:ln>
                      </wps:spPr>
                      <wps:txbx>
                        <w:txbxContent>
                          <w:p w14:paraId="0DA1A1F6" w14:textId="4C66369D" w:rsidR="00BA0A39" w:rsidRPr="00F26B27" w:rsidRDefault="00BA0A39" w:rsidP="00C64BBC">
                            <w:pPr>
                              <w:pStyle w:val="Legenda"/>
                              <w:rPr>
                                <w:rFonts w:ascii="Montserrat" w:eastAsia="Montserrat" w:hAnsi="Montserrat" w:cs="Montserrat"/>
                                <w:b/>
                                <w:noProof/>
                                <w:sz w:val="30"/>
                                <w:szCs w:val="30"/>
                              </w:rPr>
                            </w:pPr>
                            <w:r>
                              <w:t xml:space="preserve">Figura </w:t>
                            </w:r>
                            <w:r w:rsidR="001C466C">
                              <w:t>13</w:t>
                            </w:r>
                            <w:r>
                              <w:t xml:space="preserve">: </w:t>
                            </w:r>
                            <w:r w:rsidRPr="00167B8C">
                              <w:t>Processo de análise de sobreposição a partir de</w:t>
                            </w:r>
                            <w:r>
                              <w:t xml:space="preserve"> uma feição selecionada</w:t>
                            </w:r>
                            <w:r w:rsidRPr="00167B8C">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D9B42" id="Caixa de Texto 77" o:spid="_x0000_s1093" type="#_x0000_t202" style="position:absolute;left:0;text-align:left;margin-left:0;margin-top:265.15pt;width:468.7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68pHA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" stroked="f">
                <v:textbox style="mso-fit-shape-to-text:t" inset="0,0,0,0">
                  <w:txbxContent>
                    <w:p w14:paraId="0DA1A1F6" w14:textId="4C66369D" w:rsidR="00BA0A39" w:rsidRPr="00F26B27" w:rsidRDefault="00BA0A39" w:rsidP="00C64BBC">
                      <w:pPr>
                        <w:pStyle w:val="Legenda"/>
                        <w:rPr>
                          <w:rFonts w:ascii="Montserrat" w:eastAsia="Montserrat" w:hAnsi="Montserrat" w:cs="Montserrat"/>
                          <w:b/>
                          <w:noProof/>
                          <w:sz w:val="30"/>
                          <w:szCs w:val="30"/>
                        </w:rPr>
                      </w:pPr>
                      <w:r>
                        <w:t xml:space="preserve">Figura </w:t>
                      </w:r>
                      <w:r w:rsidR="001C466C">
                        <w:t>13</w:t>
                      </w:r>
                      <w:r>
                        <w:t xml:space="preserve">: </w:t>
                      </w:r>
                      <w:r w:rsidRPr="00167B8C">
                        <w:t>Processo de análise de sobreposição a partir de</w:t>
                      </w:r>
                      <w:r>
                        <w:t xml:space="preserve"> uma feição selecionada</w:t>
                      </w:r>
                      <w:r w:rsidRPr="00167B8C">
                        <w:t>.</w:t>
                      </w:r>
                    </w:p>
                  </w:txbxContent>
                </v:textbox>
              </v:shape>
            </w:pict>
          </mc:Fallback>
        </mc:AlternateContent>
      </w:r>
    </w:p>
    <w:p w14:paraId="45222CDE" w14:textId="0BF3DF9A" w:rsidR="00814E95" w:rsidRDefault="002709A5">
      <w:pPr>
        <w:rPr>
          <w:rFonts w:ascii="Montserrat" w:eastAsia="Montserrat" w:hAnsi="Montserrat" w:cs="Montserrat"/>
          <w:b/>
          <w:sz w:val="30"/>
          <w:szCs w:val="30"/>
        </w:rPr>
      </w:pPr>
      <w:r>
        <w:rPr>
          <w:noProof/>
        </w:rPr>
        <mc:AlternateContent>
          <mc:Choice Requires="wps">
            <w:drawing>
              <wp:anchor distT="0" distB="0" distL="114300" distR="114300" simplePos="0" relativeHeight="251738112" behindDoc="0" locked="0" layoutInCell="1" allowOverlap="1" wp14:anchorId="10131CD2" wp14:editId="41DB820F">
                <wp:simplePos x="0" y="0"/>
                <wp:positionH relativeFrom="column">
                  <wp:posOffset>-120167</wp:posOffset>
                </wp:positionH>
                <wp:positionV relativeFrom="paragraph">
                  <wp:posOffset>459181</wp:posOffset>
                </wp:positionV>
                <wp:extent cx="372653" cy="182473"/>
                <wp:effectExtent l="0" t="0" r="0" b="0"/>
                <wp:wrapNone/>
                <wp:docPr id="78" name="Seta: para a Direita 78"/>
                <wp:cNvGraphicFramePr/>
                <a:graphic xmlns:a="http://schemas.openxmlformats.org/drawingml/2006/main">
                  <a:graphicData uri="http://schemas.microsoft.com/office/word/2010/wordprocessingShape">
                    <wps:wsp>
                      <wps:cNvSpPr/>
                      <wps:spPr>
                        <a:xfrm>
                          <a:off x="0" y="0"/>
                          <a:ext cx="372653" cy="182473"/>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11BA3D3D" w14:textId="77777777" w:rsidR="00BA0A39" w:rsidRDefault="00BA0A39" w:rsidP="00BA0A3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10131CD2" id="Seta: para a Direita 78" o:spid="_x0000_s1094" type="#_x0000_t13" style="position:absolute;left:0;text-align:left;margin-left:-9.45pt;margin-top:36.15pt;width:29.35pt;height:14.3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" adj="16312" fillcolor="red">
                <v:stroke startarrowwidth="narrow" startarrowlength="short" endarrowwidth="narrow" endarrowlength="short" joinstyle="round"/>
                <v:textbox inset="2.53958mm,2.53958mm,2.53958mm,2.53958mm">
                  <w:txbxContent>
                    <w:p w14:paraId="11BA3D3D" w14:textId="77777777" w:rsidR="00BA0A39" w:rsidRDefault="00BA0A39" w:rsidP="00BA0A39">
                      <w:pPr>
                        <w:spacing w:line="240" w:lineRule="auto"/>
                        <w:textDirection w:val="btLr"/>
                      </w:pPr>
                    </w:p>
                  </w:txbxContent>
                </v:textbox>
              </v:shape>
            </w:pict>
          </mc:Fallback>
        </mc:AlternateContent>
      </w:r>
      <w:r>
        <w:rPr>
          <w:rFonts w:ascii="Montserrat" w:eastAsia="Montserrat" w:hAnsi="Montserrat" w:cs="Montserrat"/>
          <w:b/>
          <w:noProof/>
          <w:sz w:val="30"/>
          <w:szCs w:val="30"/>
        </w:rPr>
        <mc:AlternateContent>
          <mc:Choice Requires="wpg">
            <w:drawing>
              <wp:anchor distT="0" distB="0" distL="114300" distR="114300" simplePos="0" relativeHeight="251705344" behindDoc="0" locked="0" layoutInCell="1" allowOverlap="1" wp14:anchorId="747F0148" wp14:editId="5B7DF0C0">
                <wp:simplePos x="0" y="0"/>
                <wp:positionH relativeFrom="column">
                  <wp:posOffset>239979</wp:posOffset>
                </wp:positionH>
                <wp:positionV relativeFrom="paragraph">
                  <wp:posOffset>-775436</wp:posOffset>
                </wp:positionV>
                <wp:extent cx="5953125" cy="3305175"/>
                <wp:effectExtent l="0" t="0" r="9525" b="9525"/>
                <wp:wrapNone/>
                <wp:docPr id="76" name="Agrupar 76"/>
                <wp:cNvGraphicFramePr/>
                <a:graphic xmlns:a="http://schemas.openxmlformats.org/drawingml/2006/main">
                  <a:graphicData uri="http://schemas.microsoft.com/office/word/2010/wordprocessingGroup">
                    <wpg:wgp>
                      <wpg:cNvGrpSpPr/>
                      <wpg:grpSpPr>
                        <a:xfrm>
                          <a:off x="0" y="0"/>
                          <a:ext cx="5953125" cy="3305175"/>
                          <a:chOff x="0" y="0"/>
                          <a:chExt cx="5953125" cy="3305175"/>
                        </a:xfrm>
                      </wpg:grpSpPr>
                      <wpg:grpSp>
                        <wpg:cNvPr id="58" name="Agrupar 58"/>
                        <wpg:cNvGrpSpPr/>
                        <wpg:grpSpPr>
                          <a:xfrm>
                            <a:off x="0" y="57150"/>
                            <a:ext cx="5953125" cy="3248025"/>
                            <a:chOff x="0" y="0"/>
                            <a:chExt cx="6086475" cy="3390900"/>
                          </a:xfrm>
                        </wpg:grpSpPr>
                        <pic:pic xmlns:pic="http://schemas.openxmlformats.org/drawingml/2006/picture">
                          <pic:nvPicPr>
                            <pic:cNvPr id="31" name="image4.png"/>
                            <pic:cNvPicPr/>
                          </pic:nvPicPr>
                          <pic:blipFill>
                            <a:blip r:embed="rId39" cstate="print">
                              <a:extLst>
                                <a:ext uri="{28A0092B-C50C-407E-A947-70E740481C1C}">
                                  <a14:useLocalDpi xmlns:a14="http://schemas.microsoft.com/office/drawing/2010/main" val="0"/>
                                </a:ext>
                              </a:extLst>
                            </a:blip>
                            <a:srcRect/>
                            <a:stretch>
                              <a:fillRect/>
                            </a:stretch>
                          </pic:blipFill>
                          <pic:spPr>
                            <a:xfrm>
                              <a:off x="4124325" y="28575"/>
                              <a:ext cx="1962150" cy="3343275"/>
                            </a:xfrm>
                            <a:prstGeom prst="rect">
                              <a:avLst/>
                            </a:prstGeom>
                            <a:ln/>
                          </pic:spPr>
                        </pic:pic>
                        <pic:pic xmlns:pic="http://schemas.openxmlformats.org/drawingml/2006/picture">
                          <pic:nvPicPr>
                            <pic:cNvPr id="28" name="image2.png"/>
                            <pic:cNvPicPr/>
                          </pic:nvPicPr>
                          <pic:blipFill>
                            <a:blip r:embed="rId47" cstate="print">
                              <a:extLst>
                                <a:ext uri="{28A0092B-C50C-407E-A947-70E740481C1C}">
                                  <a14:useLocalDpi xmlns:a14="http://schemas.microsoft.com/office/drawing/2010/main" val="0"/>
                                </a:ext>
                              </a:extLst>
                            </a:blip>
                            <a:srcRect/>
                            <a:stretch>
                              <a:fillRect/>
                            </a:stretch>
                          </pic:blipFill>
                          <pic:spPr>
                            <a:xfrm>
                              <a:off x="2152650" y="28575"/>
                              <a:ext cx="1924050" cy="3333750"/>
                            </a:xfrm>
                            <a:prstGeom prst="rect">
                              <a:avLst/>
                            </a:prstGeom>
                            <a:ln/>
                          </pic:spPr>
                        </pic:pic>
                        <pic:pic xmlns:pic="http://schemas.openxmlformats.org/drawingml/2006/picture">
                          <pic:nvPicPr>
                            <pic:cNvPr id="33" name="image6.png"/>
                            <pic:cNvPicPr/>
                          </pic:nvPicPr>
                          <pic:blipFill>
                            <a:blip r:embed="rId21">
                              <a:extLst>
                                <a:ext uri="{28A0092B-C50C-407E-A947-70E740481C1C}">
                                  <a14:useLocalDpi xmlns:a14="http://schemas.microsoft.com/office/drawing/2010/main" val="0"/>
                                </a:ext>
                              </a:extLst>
                            </a:blip>
                            <a:srcRect/>
                            <a:stretch>
                              <a:fillRect/>
                            </a:stretch>
                          </pic:blipFill>
                          <pic:spPr>
                            <a:xfrm>
                              <a:off x="0" y="0"/>
                              <a:ext cx="2099945" cy="3390900"/>
                            </a:xfrm>
                            <a:prstGeom prst="rect">
                              <a:avLst/>
                            </a:prstGeom>
                            <a:ln/>
                          </pic:spPr>
                        </pic:pic>
                        <wps:wsp>
                          <wps:cNvPr id="17" name="Seta: para a Direita 17"/>
                          <wps:cNvSpPr/>
                          <wps:spPr>
                            <a:xfrm>
                              <a:off x="3895725" y="209550"/>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707B2486" w14:textId="77777777" w:rsidR="00814E95" w:rsidRDefault="00814E95">
                                <w:pPr>
                                  <w:spacing w:line="240" w:lineRule="auto"/>
                                  <w:textDirection w:val="btLr"/>
                                </w:pPr>
                              </w:p>
                            </w:txbxContent>
                          </wps:txbx>
                          <wps:bodyPr spcFirstLastPara="1" wrap="square" lIns="91425" tIns="91425" rIns="91425" bIns="91425" anchor="ctr" anchorCtr="0">
                            <a:noAutofit/>
                          </wps:bodyPr>
                        </wps:wsp>
                        <wps:wsp>
                          <wps:cNvPr id="24" name="Seta: para a Direita 24"/>
                          <wps:cNvSpPr/>
                          <wps:spPr>
                            <a:xfrm>
                              <a:off x="1914525" y="180975"/>
                              <a:ext cx="381000" cy="190500"/>
                            </a:xfrm>
                            <a:prstGeom prst="rightArrow">
                              <a:avLst>
                                <a:gd name="adj1" fmla="val 50000"/>
                                <a:gd name="adj2" fmla="val 50000"/>
                              </a:avLst>
                            </a:prstGeom>
                            <a:solidFill>
                              <a:srgbClr val="FF0000"/>
                            </a:solidFill>
                            <a:ln w="9525" cap="flat" cmpd="sng">
                              <a:solidFill>
                                <a:srgbClr val="000000"/>
                              </a:solidFill>
                              <a:prstDash val="solid"/>
                              <a:round/>
                              <a:headEnd type="none" w="sm" len="sm"/>
                              <a:tailEnd type="none" w="sm" len="sm"/>
                            </a:ln>
                          </wps:spPr>
                          <wps:txbx>
                            <w:txbxContent>
                              <w:p w14:paraId="727A39C9" w14:textId="77777777" w:rsidR="00814E95" w:rsidRDefault="00814E95">
                                <w:pPr>
                                  <w:spacing w:line="240" w:lineRule="auto"/>
                                  <w:textDirection w:val="btLr"/>
                                </w:pPr>
                              </w:p>
                            </w:txbxContent>
                          </wps:txbx>
                          <wps:bodyPr spcFirstLastPara="1" wrap="square" lIns="91425" tIns="91425" rIns="91425" bIns="91425" anchor="ctr" anchorCtr="0">
                            <a:noAutofit/>
                          </wps:bodyPr>
                        </wps:wsp>
                      </wpg:grpSp>
                      <wps:wsp>
                        <wps:cNvPr id="15" name="Caixa de Texto 15"/>
                        <wps:cNvSpPr txBox="1"/>
                        <wps:spPr>
                          <a:xfrm>
                            <a:off x="4943475" y="0"/>
                            <a:ext cx="990600" cy="390525"/>
                          </a:xfrm>
                          <a:prstGeom prst="rect">
                            <a:avLst/>
                          </a:prstGeom>
                          <a:noFill/>
                          <a:ln>
                            <a:noFill/>
                          </a:ln>
                        </wps:spPr>
                        <wps:txbx>
                          <w:txbxContent>
                            <w:p w14:paraId="7F81D5A0" w14:textId="77777777" w:rsidR="00B35BF1" w:rsidRPr="00B35BF1" w:rsidRDefault="00B35BF1" w:rsidP="00B35BF1">
                              <w:pPr>
                                <w:spacing w:line="240" w:lineRule="auto"/>
                                <w:ind w:firstLine="0"/>
                                <w:textDirection w:val="btLr"/>
                                <w:rPr>
                                  <w:sz w:val="24"/>
                                </w:rPr>
                              </w:pPr>
                              <w:r w:rsidRPr="00B35BF1">
                                <w:rPr>
                                  <w:rFonts w:ascii="Montserrat" w:eastAsia="Montserrat" w:hAnsi="Montserrat" w:cs="Montserrat"/>
                                  <w:b/>
                                  <w:color w:val="FF0000"/>
                                  <w:sz w:val="24"/>
                                </w:rPr>
                                <w:t>EXEMPLO</w:t>
                              </w:r>
                            </w:p>
                          </w:txbxContent>
                        </wps:txbx>
                        <wps:bodyPr spcFirstLastPara="1" wrap="square" lIns="91425" tIns="91425" rIns="91425" bIns="91425" anchor="t" anchorCtr="0">
                          <a:noAutofit/>
                        </wps:bodyPr>
                      </wps:wsp>
                    </wpg:wgp>
                  </a:graphicData>
                </a:graphic>
              </wp:anchor>
            </w:drawing>
          </mc:Choice>
          <mc:Fallback>
            <w:pict>
              <v:group w14:anchorId="747F0148" id="Agrupar 76" o:spid="_x0000_s1095" style="position:absolute;left:0;text-align:left;margin-left:18.9pt;margin-top:-61.05pt;width:468.75pt;height:260.25pt;z-index:251705344" coordsize="59531,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">
                <v:group id="Agrupar 58" o:spid="_x0000_s1096" style="position:absolute;top:571;width:59531;height:32480" coordsize="60864,33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image4.png" o:spid="_x0000_s1097" type="#_x0000_t75" style="position:absolute;left:41243;top:285;width:19621;height:33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">
                    <v:imagedata r:id="rId41" o:title=""/>
                  </v:shape>
                  <v:shape id="image2.png" o:spid="_x0000_s1098" type="#_x0000_t75" style="position:absolute;left:21526;top:285;width:19241;height:3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">
                    <v:imagedata r:id="rId48" o:title=""/>
                  </v:shape>
                  <v:shape id="image6.png" o:spid="_x0000_s1099" type="#_x0000_t75" style="position:absolute;width:20999;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">
                    <v:imagedata r:id="rId22" o:title=""/>
                  </v:shape>
                  <v:shape id="Seta: para a Direita 17" o:spid="_x0000_s1100" type="#_x0000_t13" style="position:absolute;left:38957;top:2095;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" fillcolor="red">
                    <v:stroke startarrowwidth="narrow" startarrowlength="short" endarrowwidth="narrow" endarrowlength="short" joinstyle="round"/>
                    <v:textbox inset="2.53958mm,2.53958mm,2.53958mm,2.53958mm">
                      <w:txbxContent>
                        <w:p w14:paraId="707B2486" w14:textId="77777777" w:rsidR="00814E95" w:rsidRDefault="00814E95">
                          <w:pPr>
                            <w:spacing w:line="240" w:lineRule="auto"/>
                            <w:textDirection w:val="btLr"/>
                          </w:pPr>
                        </w:p>
                      </w:txbxContent>
                    </v:textbox>
                  </v:shape>
                  <v:shape id="Seta: para a Direita 24" o:spid="_x0000_s1101" type="#_x0000_t13" style="position:absolute;left:19145;top:1809;width:3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" fillcolor="red">
                    <v:stroke startarrowwidth="narrow" startarrowlength="short" endarrowwidth="narrow" endarrowlength="short" joinstyle="round"/>
                    <v:textbox inset="2.53958mm,2.53958mm,2.53958mm,2.53958mm">
                      <w:txbxContent>
                        <w:p w14:paraId="727A39C9" w14:textId="77777777" w:rsidR="00814E95" w:rsidRDefault="00814E95">
                          <w:pPr>
                            <w:spacing w:line="240" w:lineRule="auto"/>
                            <w:textDirection w:val="btLr"/>
                          </w:pPr>
                        </w:p>
                      </w:txbxContent>
                    </v:textbox>
                  </v:shape>
                </v:group>
                <v:shape id="Caixa de Texto 15" o:spid="_x0000_s1102" type="#_x0000_t202" style="position:absolute;left:49434;width:990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" filled="f" stroked="f">
                  <v:textbox inset="2.53958mm,2.53958mm,2.53958mm,2.53958mm">
                    <w:txbxContent>
                      <w:p w14:paraId="7F81D5A0" w14:textId="77777777" w:rsidR="00B35BF1" w:rsidRPr="00B35BF1" w:rsidRDefault="00B35BF1" w:rsidP="00B35BF1">
                        <w:pPr>
                          <w:spacing w:line="240" w:lineRule="auto"/>
                          <w:ind w:firstLine="0"/>
                          <w:textDirection w:val="btLr"/>
                          <w:rPr>
                            <w:sz w:val="24"/>
                          </w:rPr>
                        </w:pPr>
                        <w:r w:rsidRPr="00B35BF1">
                          <w:rPr>
                            <w:rFonts w:ascii="Montserrat" w:eastAsia="Montserrat" w:hAnsi="Montserrat" w:cs="Montserrat"/>
                            <w:b/>
                            <w:color w:val="FF0000"/>
                            <w:sz w:val="24"/>
                          </w:rPr>
                          <w:t>EXEMPLO</w:t>
                        </w:r>
                      </w:p>
                    </w:txbxContent>
                  </v:textbox>
                </v:shape>
              </v:group>
            </w:pict>
          </mc:Fallback>
        </mc:AlternateContent>
      </w:r>
    </w:p>
    <w:p w14:paraId="4B200E47" w14:textId="5095553D" w:rsidR="00814E95" w:rsidRDefault="00814E95">
      <w:pPr>
        <w:rPr>
          <w:rFonts w:ascii="Montserrat" w:eastAsia="Montserrat" w:hAnsi="Montserrat" w:cs="Montserrat"/>
          <w:b/>
          <w:sz w:val="30"/>
          <w:szCs w:val="30"/>
        </w:rPr>
      </w:pPr>
    </w:p>
    <w:p w14:paraId="27D08B2B" w14:textId="2FA3C40B" w:rsidR="00814E95" w:rsidRDefault="00814E95">
      <w:pPr>
        <w:rPr>
          <w:rFonts w:ascii="Montserrat" w:eastAsia="Montserrat" w:hAnsi="Montserrat" w:cs="Montserrat"/>
        </w:rPr>
      </w:pPr>
    </w:p>
    <w:p w14:paraId="0677AE24" w14:textId="4BB88EC7" w:rsidR="00814E95" w:rsidRDefault="00814E95">
      <w:pPr>
        <w:rPr>
          <w:rFonts w:ascii="Montserrat" w:eastAsia="Montserrat" w:hAnsi="Montserrat" w:cs="Montserrat"/>
        </w:rPr>
      </w:pPr>
    </w:p>
    <w:p w14:paraId="3860536D" w14:textId="31775953" w:rsidR="00814E95" w:rsidRDefault="00814E95">
      <w:pPr>
        <w:rPr>
          <w:rFonts w:ascii="Montserrat" w:eastAsia="Montserrat" w:hAnsi="Montserrat" w:cs="Montserrat"/>
        </w:rPr>
      </w:pPr>
    </w:p>
    <w:p w14:paraId="595896C3" w14:textId="074574BA" w:rsidR="00700DF9" w:rsidRDefault="00700DF9">
      <w:pPr>
        <w:rPr>
          <w:rFonts w:ascii="Montserrat" w:eastAsia="Montserrat" w:hAnsi="Montserrat" w:cs="Montserrat"/>
          <w:noProof/>
        </w:rPr>
      </w:pPr>
    </w:p>
    <w:p w14:paraId="31D6F8D2" w14:textId="04CF91F6" w:rsidR="00700DF9" w:rsidRDefault="00700DF9">
      <w:pPr>
        <w:rPr>
          <w:rFonts w:ascii="Montserrat" w:eastAsia="Montserrat" w:hAnsi="Montserrat" w:cs="Montserrat"/>
          <w:noProof/>
        </w:rPr>
      </w:pPr>
    </w:p>
    <w:p w14:paraId="6B5DFAFF" w14:textId="4A66F270" w:rsidR="00700DF9" w:rsidRDefault="00700DF9">
      <w:pPr>
        <w:rPr>
          <w:rFonts w:ascii="Montserrat" w:eastAsia="Montserrat" w:hAnsi="Montserrat" w:cs="Montserrat"/>
          <w:noProof/>
        </w:rPr>
      </w:pPr>
    </w:p>
    <w:p w14:paraId="498064CA" w14:textId="2579EC05" w:rsidR="00700DF9" w:rsidRDefault="00700DF9">
      <w:pPr>
        <w:rPr>
          <w:rFonts w:ascii="Montserrat" w:eastAsia="Montserrat" w:hAnsi="Montserrat" w:cs="Montserrat"/>
          <w:noProof/>
        </w:rPr>
      </w:pPr>
    </w:p>
    <w:p w14:paraId="7AB751FD" w14:textId="51603164" w:rsidR="00700DF9" w:rsidRDefault="002709A5">
      <w:pPr>
        <w:rPr>
          <w:rFonts w:ascii="Montserrat" w:eastAsia="Montserrat" w:hAnsi="Montserrat" w:cs="Montserrat"/>
          <w:noProof/>
        </w:rPr>
      </w:pPr>
      <w:r>
        <w:rPr>
          <w:rFonts w:ascii="Montserrat" w:eastAsia="Montserrat" w:hAnsi="Montserrat" w:cs="Montserrat"/>
          <w:noProof/>
        </w:rPr>
        <mc:AlternateContent>
          <mc:Choice Requires="wpg">
            <w:drawing>
              <wp:anchor distT="0" distB="0" distL="114300" distR="114300" simplePos="0" relativeHeight="251679744" behindDoc="0" locked="0" layoutInCell="1" allowOverlap="1" wp14:anchorId="41723E21" wp14:editId="0D33C9AF">
                <wp:simplePos x="0" y="0"/>
                <wp:positionH relativeFrom="column">
                  <wp:posOffset>-66193</wp:posOffset>
                </wp:positionH>
                <wp:positionV relativeFrom="paragraph">
                  <wp:posOffset>290195</wp:posOffset>
                </wp:positionV>
                <wp:extent cx="6206490" cy="4095115"/>
                <wp:effectExtent l="0" t="0" r="3810" b="635"/>
                <wp:wrapNone/>
                <wp:docPr id="59" name="Agrupar 59"/>
                <wp:cNvGraphicFramePr/>
                <a:graphic xmlns:a="http://schemas.openxmlformats.org/drawingml/2006/main">
                  <a:graphicData uri="http://schemas.microsoft.com/office/word/2010/wordprocessingGroup">
                    <wpg:wgp>
                      <wpg:cNvGrpSpPr/>
                      <wpg:grpSpPr>
                        <a:xfrm>
                          <a:off x="0" y="0"/>
                          <a:ext cx="6206490" cy="4095115"/>
                          <a:chOff x="-43891" y="-119101"/>
                          <a:chExt cx="6206566" cy="4095471"/>
                        </a:xfrm>
                      </wpg:grpSpPr>
                      <pic:pic xmlns:pic="http://schemas.openxmlformats.org/drawingml/2006/picture">
                        <pic:nvPicPr>
                          <pic:cNvPr id="36" name="image9.png"/>
                          <pic:cNvPicPr/>
                        </pic:nvPicPr>
                        <pic:blipFill>
                          <a:blip r:embed="rId49">
                            <a:extLst>
                              <a:ext uri="{28A0092B-C50C-407E-A947-70E740481C1C}">
                                <a14:useLocalDpi xmlns:a14="http://schemas.microsoft.com/office/drawing/2010/main" val="0"/>
                              </a:ext>
                            </a:extLst>
                          </a:blip>
                          <a:srcRect t="1136" r="1707"/>
                          <a:stretch>
                            <a:fillRect/>
                          </a:stretch>
                        </pic:blipFill>
                        <pic:spPr>
                          <a:xfrm>
                            <a:off x="3162300" y="104775"/>
                            <a:ext cx="3000375" cy="3871595"/>
                          </a:xfrm>
                          <a:prstGeom prst="rect">
                            <a:avLst/>
                          </a:prstGeom>
                          <a:ln/>
                        </pic:spPr>
                      </pic:pic>
                      <pic:pic xmlns:pic="http://schemas.openxmlformats.org/drawingml/2006/picture">
                        <pic:nvPicPr>
                          <pic:cNvPr id="32" name="image5.png"/>
                          <pic:cNvPicPr/>
                        </pic:nvPicPr>
                        <pic:blipFill>
                          <a:blip r:embed="rId50">
                            <a:extLst>
                              <a:ext uri="{28A0092B-C50C-407E-A947-70E740481C1C}">
                                <a14:useLocalDpi xmlns:a14="http://schemas.microsoft.com/office/drawing/2010/main" val="0"/>
                              </a:ext>
                            </a:extLst>
                          </a:blip>
                          <a:srcRect/>
                          <a:stretch>
                            <a:fillRect/>
                          </a:stretch>
                        </pic:blipFill>
                        <pic:spPr>
                          <a:xfrm>
                            <a:off x="-43891" y="-119101"/>
                            <a:ext cx="2978150" cy="3902075"/>
                          </a:xfrm>
                          <a:prstGeom prst="rect">
                            <a:avLst/>
                          </a:prstGeom>
                          <a:ln/>
                        </pic:spPr>
                      </pic:pic>
                      <wps:wsp>
                        <wps:cNvPr id="14" name="Caixa de Texto 14"/>
                        <wps:cNvSpPr txBox="1"/>
                        <wps:spPr>
                          <a:xfrm>
                            <a:off x="1019175" y="38100"/>
                            <a:ext cx="1285875" cy="400050"/>
                          </a:xfrm>
                          <a:prstGeom prst="rect">
                            <a:avLst/>
                          </a:prstGeom>
                          <a:noFill/>
                          <a:ln>
                            <a:noFill/>
                          </a:ln>
                        </wps:spPr>
                        <wps:txbx>
                          <w:txbxContent>
                            <w:p w14:paraId="12B2DD9F" w14:textId="77777777" w:rsidR="00814E95" w:rsidRPr="00B35BF1" w:rsidRDefault="00000000" w:rsidP="00700DF9">
                              <w:pPr>
                                <w:spacing w:line="240" w:lineRule="auto"/>
                                <w:ind w:firstLine="0"/>
                                <w:textDirection w:val="btLr"/>
                                <w:rPr>
                                  <w:sz w:val="24"/>
                                </w:rPr>
                              </w:pPr>
                              <w:r w:rsidRPr="00B35BF1">
                                <w:rPr>
                                  <w:rFonts w:ascii="Montserrat" w:eastAsia="Montserrat" w:hAnsi="Montserrat" w:cs="Montserrat"/>
                                  <w:b/>
                                  <w:color w:val="FF0000"/>
                                  <w:sz w:val="24"/>
                                </w:rPr>
                                <w:t>EXEMPLO</w:t>
                              </w:r>
                            </w:p>
                          </w:txbxContent>
                        </wps:txbx>
                        <wps:bodyPr spcFirstLastPara="1" wrap="square" lIns="91425" tIns="91425" rIns="91425" bIns="91425" anchor="t" anchorCtr="0">
                          <a:noAutofit/>
                        </wps:bodyPr>
                      </wps:wsp>
                      <wps:wsp>
                        <wps:cNvPr id="26" name="Caixa de Texto 26"/>
                        <wps:cNvSpPr txBox="1"/>
                        <wps:spPr>
                          <a:xfrm>
                            <a:off x="4191000" y="0"/>
                            <a:ext cx="1171575" cy="457200"/>
                          </a:xfrm>
                          <a:prstGeom prst="rect">
                            <a:avLst/>
                          </a:prstGeom>
                          <a:noFill/>
                          <a:ln>
                            <a:noFill/>
                          </a:ln>
                        </wps:spPr>
                        <wps:txbx>
                          <w:txbxContent>
                            <w:p w14:paraId="05CA8A0F" w14:textId="77777777" w:rsidR="00814E95" w:rsidRPr="00B35BF1" w:rsidRDefault="00000000" w:rsidP="00700DF9">
                              <w:pPr>
                                <w:spacing w:line="240" w:lineRule="auto"/>
                                <w:ind w:firstLine="0"/>
                                <w:textDirection w:val="btLr"/>
                                <w:rPr>
                                  <w:sz w:val="24"/>
                                </w:rPr>
                              </w:pPr>
                              <w:r w:rsidRPr="00B35BF1">
                                <w:rPr>
                                  <w:rFonts w:ascii="Montserrat" w:eastAsia="Montserrat" w:hAnsi="Montserrat" w:cs="Montserrat"/>
                                  <w:b/>
                                  <w:color w:val="FF0000"/>
                                  <w:sz w:val="24"/>
                                </w:rPr>
                                <w:t>EXEMPLO</w:t>
                              </w: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723E21" id="Agrupar 59" o:spid="_x0000_s1103" style="position:absolute;left:0;text-align:left;margin-left:-5.2pt;margin-top:22.85pt;width:488.7pt;height:322.45pt;z-index:251679744;mso-width-relative:margin;mso-height-relative:margin" coordorigin="-438,-1191" coordsize="62065,40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">
                <v:shape id="image9.png" o:spid="_x0000_s1104" type="#_x0000_t75" style="position:absolute;left:31623;top:1047;width:30003;height:38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">
                  <v:imagedata r:id="rId51" o:title="" croptop="744f" cropright="1119f"/>
                </v:shape>
                <v:shape id="image5.png" o:spid="_x0000_s1105" type="#_x0000_t75" style="position:absolute;left:-438;top:-1191;width:29780;height:3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">
                  <v:imagedata r:id="rId52" o:title=""/>
                </v:shape>
                <v:shape id="Caixa de Texto 14" o:spid="_x0000_s1106" type="#_x0000_t202" style="position:absolute;left:10191;top:381;width:12859;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" filled="f" stroked="f">
                  <v:textbox inset="2.53958mm,2.53958mm,2.53958mm,2.53958mm">
                    <w:txbxContent>
                      <w:p w14:paraId="12B2DD9F" w14:textId="77777777" w:rsidR="00814E95" w:rsidRPr="00B35BF1" w:rsidRDefault="00000000" w:rsidP="00700DF9">
                        <w:pPr>
                          <w:spacing w:line="240" w:lineRule="auto"/>
                          <w:ind w:firstLine="0"/>
                          <w:textDirection w:val="btLr"/>
                          <w:rPr>
                            <w:sz w:val="24"/>
                          </w:rPr>
                        </w:pPr>
                        <w:r w:rsidRPr="00B35BF1">
                          <w:rPr>
                            <w:rFonts w:ascii="Montserrat" w:eastAsia="Montserrat" w:hAnsi="Montserrat" w:cs="Montserrat"/>
                            <w:b/>
                            <w:color w:val="FF0000"/>
                            <w:sz w:val="24"/>
                          </w:rPr>
                          <w:t>EXEMPLO</w:t>
                        </w:r>
                      </w:p>
                    </w:txbxContent>
                  </v:textbox>
                </v:shape>
                <v:shape id="Caixa de Texto 26" o:spid="_x0000_s1107" type="#_x0000_t202" style="position:absolute;left:41910;width:1171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" filled="f" stroked="f">
                  <v:textbox inset="2.53958mm,2.53958mm,2.53958mm,2.53958mm">
                    <w:txbxContent>
                      <w:p w14:paraId="05CA8A0F" w14:textId="77777777" w:rsidR="00814E95" w:rsidRPr="00B35BF1" w:rsidRDefault="00000000" w:rsidP="00700DF9">
                        <w:pPr>
                          <w:spacing w:line="240" w:lineRule="auto"/>
                          <w:ind w:firstLine="0"/>
                          <w:textDirection w:val="btLr"/>
                          <w:rPr>
                            <w:sz w:val="24"/>
                          </w:rPr>
                        </w:pPr>
                        <w:r w:rsidRPr="00B35BF1">
                          <w:rPr>
                            <w:rFonts w:ascii="Montserrat" w:eastAsia="Montserrat" w:hAnsi="Montserrat" w:cs="Montserrat"/>
                            <w:b/>
                            <w:color w:val="FF0000"/>
                            <w:sz w:val="24"/>
                          </w:rPr>
                          <w:t>EXEMPLO</w:t>
                        </w:r>
                      </w:p>
                    </w:txbxContent>
                  </v:textbox>
                </v:shape>
              </v:group>
            </w:pict>
          </mc:Fallback>
        </mc:AlternateContent>
      </w:r>
      <w:r w:rsidR="00BA0A39">
        <w:rPr>
          <w:noProof/>
        </w:rPr>
        <mc:AlternateContent>
          <mc:Choice Requires="wps">
            <w:drawing>
              <wp:anchor distT="0" distB="0" distL="114300" distR="114300" simplePos="0" relativeHeight="251740160" behindDoc="0" locked="0" layoutInCell="1" allowOverlap="1" wp14:anchorId="735E3BB7" wp14:editId="0C586FF0">
                <wp:simplePos x="0" y="0"/>
                <wp:positionH relativeFrom="column">
                  <wp:posOffset>-152400</wp:posOffset>
                </wp:positionH>
                <wp:positionV relativeFrom="paragraph">
                  <wp:posOffset>4199255</wp:posOffset>
                </wp:positionV>
                <wp:extent cx="6162675" cy="635"/>
                <wp:effectExtent l="0" t="0" r="0" b="0"/>
                <wp:wrapNone/>
                <wp:docPr id="79" name="Caixa de Texto 79"/>
                <wp:cNvGraphicFramePr/>
                <a:graphic xmlns:a="http://schemas.openxmlformats.org/drawingml/2006/main">
                  <a:graphicData uri="http://schemas.microsoft.com/office/word/2010/wordprocessingShape">
                    <wps:wsp>
                      <wps:cNvSpPr txBox="1"/>
                      <wps:spPr>
                        <a:xfrm>
                          <a:off x="0" y="0"/>
                          <a:ext cx="6162675" cy="635"/>
                        </a:xfrm>
                        <a:prstGeom prst="rect">
                          <a:avLst/>
                        </a:prstGeom>
                        <a:solidFill>
                          <a:prstClr val="white"/>
                        </a:solidFill>
                        <a:ln>
                          <a:noFill/>
                        </a:ln>
                      </wps:spPr>
                      <wps:txbx>
                        <w:txbxContent>
                          <w:p w14:paraId="10C23F0F" w14:textId="084A13C8" w:rsidR="00BA0A39" w:rsidRPr="00745F52" w:rsidRDefault="00BA0A39" w:rsidP="00C64BBC">
                            <w:pPr>
                              <w:pStyle w:val="Legenda"/>
                              <w:rPr>
                                <w:rFonts w:ascii="Montserrat" w:eastAsia="Montserrat" w:hAnsi="Montserrat" w:cs="Montserrat"/>
                                <w:noProof/>
                                <w:szCs w:val="24"/>
                              </w:rPr>
                            </w:pPr>
                            <w:r>
                              <w:t xml:space="preserve">Figura </w:t>
                            </w:r>
                            <w:fldSimple w:instr=" SEQ Figura \* ARABIC ">
                              <w:r w:rsidR="00FF6F44">
                                <w:rPr>
                                  <w:noProof/>
                                </w:rPr>
                                <w:t>1</w:t>
                              </w:r>
                            </w:fldSimple>
                            <w:r w:rsidR="009B7D77">
                              <w:rPr>
                                <w:noProof/>
                              </w:rPr>
                              <w:t>6</w:t>
                            </w:r>
                            <w:r>
                              <w:t xml:space="preserve">: Exemplo de relatório gerado pelo </w:t>
                            </w:r>
                            <w:r w:rsidR="00D90171">
                              <w:t>P</w:t>
                            </w:r>
                            <w:r>
                              <w:t>risma.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E3BB7" id="Caixa de Texto 79" o:spid="_x0000_s1108" type="#_x0000_t202" style="position:absolute;left:0;text-align:left;margin-left:-12pt;margin-top:330.65pt;width:485.2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UR9GgIAAEA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" stroked="f">
                <v:textbox style="mso-fit-shape-to-text:t" inset="0,0,0,0">
                  <w:txbxContent>
                    <w:p w14:paraId="10C23F0F" w14:textId="084A13C8" w:rsidR="00BA0A39" w:rsidRPr="00745F52" w:rsidRDefault="00BA0A39" w:rsidP="00C64BBC">
                      <w:pPr>
                        <w:pStyle w:val="Legenda"/>
                        <w:rPr>
                          <w:rFonts w:ascii="Montserrat" w:eastAsia="Montserrat" w:hAnsi="Montserrat" w:cs="Montserrat"/>
                          <w:noProof/>
                          <w:szCs w:val="24"/>
                        </w:rPr>
                      </w:pPr>
                      <w:r>
                        <w:t xml:space="preserve">Figura </w:t>
                      </w:r>
                      <w:fldSimple w:instr=" SEQ Figura \* ARABIC ">
                        <w:r w:rsidR="00FF6F44">
                          <w:rPr>
                            <w:noProof/>
                          </w:rPr>
                          <w:t>1</w:t>
                        </w:r>
                      </w:fldSimple>
                      <w:r w:rsidR="009B7D77">
                        <w:rPr>
                          <w:noProof/>
                        </w:rPr>
                        <w:t>6</w:t>
                      </w:r>
                      <w:r>
                        <w:t xml:space="preserve">: Exemplo de relatório gerado pelo </w:t>
                      </w:r>
                      <w:r w:rsidR="00D90171">
                        <w:t>P</w:t>
                      </w:r>
                      <w:r>
                        <w:t>risma.</w:t>
                      </w:r>
                    </w:p>
                  </w:txbxContent>
                </v:textbox>
              </v:shape>
            </w:pict>
          </mc:Fallback>
        </mc:AlternateContent>
      </w:r>
    </w:p>
    <w:p w14:paraId="2BC29CCD" w14:textId="77777777" w:rsidR="00700DF9" w:rsidRDefault="00700DF9">
      <w:pPr>
        <w:rPr>
          <w:rFonts w:ascii="Montserrat" w:eastAsia="Montserrat" w:hAnsi="Montserrat" w:cs="Montserrat"/>
          <w:noProof/>
        </w:rPr>
      </w:pPr>
    </w:p>
    <w:p w14:paraId="5EF95E8E" w14:textId="77777777" w:rsidR="00B13CA4" w:rsidRDefault="00B13CA4">
      <w:pPr>
        <w:rPr>
          <w:rFonts w:ascii="Montserrat" w:eastAsia="Montserrat" w:hAnsi="Montserrat" w:cs="Montserrat"/>
          <w:noProof/>
        </w:rPr>
      </w:pPr>
    </w:p>
    <w:p w14:paraId="602B7BD7" w14:textId="77777777" w:rsidR="00B706F7" w:rsidRDefault="00B706F7">
      <w:pPr>
        <w:rPr>
          <w:rFonts w:ascii="Montserrat" w:eastAsia="Montserrat" w:hAnsi="Montserrat" w:cs="Montserrat"/>
          <w:b/>
          <w:color w:val="FF0000"/>
          <w:sz w:val="28"/>
        </w:rPr>
      </w:pPr>
    </w:p>
    <w:p w14:paraId="0E087E92" w14:textId="77777777" w:rsidR="00B706F7" w:rsidRDefault="00B706F7">
      <w:pPr>
        <w:rPr>
          <w:rFonts w:ascii="Montserrat" w:eastAsia="Montserrat" w:hAnsi="Montserrat" w:cs="Montserrat"/>
          <w:b/>
          <w:color w:val="FF0000"/>
          <w:sz w:val="28"/>
        </w:rPr>
      </w:pPr>
    </w:p>
    <w:p w14:paraId="6395D46B" w14:textId="77777777" w:rsidR="00B706F7" w:rsidRDefault="00B706F7">
      <w:pPr>
        <w:rPr>
          <w:rFonts w:ascii="Montserrat" w:eastAsia="Montserrat" w:hAnsi="Montserrat" w:cs="Montserrat"/>
          <w:b/>
          <w:color w:val="FF0000"/>
          <w:sz w:val="28"/>
        </w:rPr>
      </w:pPr>
    </w:p>
    <w:p w14:paraId="3A0E9222" w14:textId="77777777" w:rsidR="00B706F7" w:rsidRDefault="00B706F7">
      <w:pPr>
        <w:rPr>
          <w:rFonts w:ascii="Montserrat" w:eastAsia="Montserrat" w:hAnsi="Montserrat" w:cs="Montserrat"/>
          <w:b/>
          <w:color w:val="FF0000"/>
          <w:sz w:val="28"/>
        </w:rPr>
      </w:pPr>
    </w:p>
    <w:p w14:paraId="5DCB8BF9" w14:textId="77777777" w:rsidR="00B706F7" w:rsidRDefault="00B706F7">
      <w:pPr>
        <w:rPr>
          <w:rFonts w:ascii="Montserrat" w:eastAsia="Montserrat" w:hAnsi="Montserrat" w:cs="Montserrat"/>
          <w:b/>
          <w:color w:val="FF0000"/>
          <w:sz w:val="28"/>
        </w:rPr>
      </w:pPr>
    </w:p>
    <w:p w14:paraId="11E4ED47" w14:textId="77777777" w:rsidR="00B706F7" w:rsidRDefault="00B706F7">
      <w:pPr>
        <w:rPr>
          <w:rFonts w:ascii="Montserrat" w:eastAsia="Montserrat" w:hAnsi="Montserrat" w:cs="Montserrat"/>
          <w:b/>
          <w:color w:val="FF0000"/>
          <w:sz w:val="28"/>
        </w:rPr>
      </w:pPr>
    </w:p>
    <w:p w14:paraId="4FADF0A6" w14:textId="77777777" w:rsidR="00B706F7" w:rsidRDefault="00B706F7">
      <w:pPr>
        <w:rPr>
          <w:rFonts w:ascii="Montserrat" w:eastAsia="Montserrat" w:hAnsi="Montserrat" w:cs="Montserrat"/>
          <w:b/>
          <w:color w:val="FF0000"/>
          <w:sz w:val="28"/>
        </w:rPr>
      </w:pPr>
    </w:p>
    <w:p w14:paraId="195873CF" w14:textId="77777777" w:rsidR="00B706F7" w:rsidRDefault="00B706F7">
      <w:pPr>
        <w:rPr>
          <w:rFonts w:ascii="Montserrat" w:eastAsia="Montserrat" w:hAnsi="Montserrat" w:cs="Montserrat"/>
          <w:b/>
          <w:color w:val="FF0000"/>
          <w:sz w:val="28"/>
        </w:rPr>
      </w:pPr>
    </w:p>
    <w:p w14:paraId="78B495E1" w14:textId="77777777" w:rsidR="00B706F7" w:rsidRDefault="00B706F7">
      <w:pPr>
        <w:rPr>
          <w:rFonts w:ascii="Montserrat" w:eastAsia="Montserrat" w:hAnsi="Montserrat" w:cs="Montserrat"/>
          <w:b/>
          <w:color w:val="FF0000"/>
          <w:sz w:val="28"/>
        </w:rPr>
      </w:pPr>
    </w:p>
    <w:p w14:paraId="2935144E" w14:textId="4748CEF5" w:rsidR="00B706F7" w:rsidRDefault="00B706F7">
      <w:pPr>
        <w:rPr>
          <w:rFonts w:ascii="Montserrat" w:eastAsia="Montserrat" w:hAnsi="Montserrat" w:cs="Montserrat"/>
          <w:b/>
          <w:color w:val="FF0000"/>
          <w:sz w:val="28"/>
        </w:rPr>
      </w:pPr>
    </w:p>
    <w:p w14:paraId="0B5823A3" w14:textId="47C6CA26" w:rsidR="00B706F7" w:rsidRDefault="00D90171">
      <w:pPr>
        <w:rPr>
          <w:rFonts w:ascii="Montserrat" w:eastAsia="Montserrat" w:hAnsi="Montserrat" w:cs="Montserrat"/>
          <w:b/>
          <w:color w:val="FF0000"/>
          <w:sz w:val="28"/>
        </w:rPr>
      </w:pPr>
      <w:r>
        <w:rPr>
          <w:noProof/>
        </w:rPr>
        <w:lastRenderedPageBreak/>
        <mc:AlternateContent>
          <mc:Choice Requires="wps">
            <w:drawing>
              <wp:anchor distT="0" distB="0" distL="114300" distR="114300" simplePos="0" relativeHeight="251742208" behindDoc="0" locked="0" layoutInCell="1" allowOverlap="1" wp14:anchorId="30E09E6C" wp14:editId="0E5AB3D9">
                <wp:simplePos x="0" y="0"/>
                <wp:positionH relativeFrom="column">
                  <wp:posOffset>200025</wp:posOffset>
                </wp:positionH>
                <wp:positionV relativeFrom="paragraph">
                  <wp:posOffset>4323715</wp:posOffset>
                </wp:positionV>
                <wp:extent cx="5709920" cy="635"/>
                <wp:effectExtent l="0" t="0" r="0" b="0"/>
                <wp:wrapNone/>
                <wp:docPr id="80" name="Caixa de Texto 80"/>
                <wp:cNvGraphicFramePr/>
                <a:graphic xmlns:a="http://schemas.openxmlformats.org/drawingml/2006/main">
                  <a:graphicData uri="http://schemas.microsoft.com/office/word/2010/wordprocessingShape">
                    <wps:wsp>
                      <wps:cNvSpPr txBox="1"/>
                      <wps:spPr>
                        <a:xfrm>
                          <a:off x="0" y="0"/>
                          <a:ext cx="5709920" cy="635"/>
                        </a:xfrm>
                        <a:prstGeom prst="rect">
                          <a:avLst/>
                        </a:prstGeom>
                        <a:solidFill>
                          <a:prstClr val="white"/>
                        </a:solidFill>
                        <a:ln>
                          <a:noFill/>
                        </a:ln>
                      </wps:spPr>
                      <wps:txbx>
                        <w:txbxContent>
                          <w:p w14:paraId="734620AB" w14:textId="2F943B86" w:rsidR="00D90171" w:rsidRPr="003A4A21" w:rsidRDefault="00D90171" w:rsidP="00C64BBC">
                            <w:pPr>
                              <w:pStyle w:val="Legenda"/>
                              <w:rPr>
                                <w:rFonts w:ascii="Montserrat" w:eastAsia="Montserrat" w:hAnsi="Montserrat" w:cs="Montserrat"/>
                                <w:noProof/>
                                <w:szCs w:val="24"/>
                              </w:rPr>
                            </w:pPr>
                            <w:r>
                              <w:t xml:space="preserve">Figura </w:t>
                            </w:r>
                            <w:r w:rsidR="00590A06">
                              <w:t>17</w:t>
                            </w:r>
                            <w:r>
                              <w:t xml:space="preserve">: </w:t>
                            </w:r>
                            <w:r w:rsidRPr="00933CF6">
                              <w:t xml:space="preserve">Exemplo de relatório gerado pelo </w:t>
                            </w:r>
                            <w:r>
                              <w:t>P</w:t>
                            </w:r>
                            <w:r w:rsidRPr="00933CF6">
                              <w:t>risma.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09E6C" id="Caixa de Texto 80" o:spid="_x0000_s1109" type="#_x0000_t202" style="position:absolute;left:0;text-align:left;margin-left:15.75pt;margin-top:340.45pt;width:449.6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6miGwIAAEAEAAAOAAAAZHJzL2Uyb0RvYy54bWysU02P2jAQvVfqf7B8LwGqp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" stroked="f">
                <v:textbox style="mso-fit-shape-to-text:t" inset="0,0,0,0">
                  <w:txbxContent>
                    <w:p w14:paraId="734620AB" w14:textId="2F943B86" w:rsidR="00D90171" w:rsidRPr="003A4A21" w:rsidRDefault="00D90171" w:rsidP="00C64BBC">
                      <w:pPr>
                        <w:pStyle w:val="Legenda"/>
                        <w:rPr>
                          <w:rFonts w:ascii="Montserrat" w:eastAsia="Montserrat" w:hAnsi="Montserrat" w:cs="Montserrat"/>
                          <w:noProof/>
                          <w:szCs w:val="24"/>
                        </w:rPr>
                      </w:pPr>
                      <w:r>
                        <w:t xml:space="preserve">Figura </w:t>
                      </w:r>
                      <w:r w:rsidR="00590A06">
                        <w:t>17</w:t>
                      </w:r>
                      <w:r>
                        <w:t xml:space="preserve">: </w:t>
                      </w:r>
                      <w:r w:rsidRPr="00933CF6">
                        <w:t xml:space="preserve">Exemplo de relatório gerado pelo </w:t>
                      </w:r>
                      <w:r>
                        <w:t>P</w:t>
                      </w:r>
                      <w:r w:rsidRPr="00933CF6">
                        <w:t>risma.</w:t>
                      </w:r>
                    </w:p>
                  </w:txbxContent>
                </v:textbox>
              </v:shape>
            </w:pict>
          </mc:Fallback>
        </mc:AlternateContent>
      </w:r>
    </w:p>
    <w:p w14:paraId="626D46DA" w14:textId="4F3868F1" w:rsidR="00814E95" w:rsidRPr="00D90171" w:rsidRDefault="002709A5">
      <w:pPr>
        <w:rPr>
          <w:rFonts w:ascii="Montserrat" w:eastAsia="Montserrat" w:hAnsi="Montserrat" w:cs="Montserrat"/>
          <w:u w:val="single"/>
        </w:rPr>
      </w:pPr>
      <w:r>
        <w:rPr>
          <w:rFonts w:ascii="Montserrat" w:eastAsia="Montserrat" w:hAnsi="Montserrat" w:cs="Montserrat"/>
          <w:noProof/>
        </w:rPr>
        <mc:AlternateContent>
          <mc:Choice Requires="wpg">
            <w:drawing>
              <wp:anchor distT="0" distB="0" distL="114300" distR="114300" simplePos="0" relativeHeight="251676672" behindDoc="0" locked="0" layoutInCell="1" allowOverlap="1" wp14:anchorId="6B63C4C8" wp14:editId="51C62006">
                <wp:simplePos x="0" y="0"/>
                <wp:positionH relativeFrom="column">
                  <wp:posOffset>322936</wp:posOffset>
                </wp:positionH>
                <wp:positionV relativeFrom="paragraph">
                  <wp:posOffset>1346</wp:posOffset>
                </wp:positionV>
                <wp:extent cx="5709920" cy="4257675"/>
                <wp:effectExtent l="0" t="0" r="5080" b="9525"/>
                <wp:wrapNone/>
                <wp:docPr id="60" name="Agrupar 60"/>
                <wp:cNvGraphicFramePr/>
                <a:graphic xmlns:a="http://schemas.openxmlformats.org/drawingml/2006/main">
                  <a:graphicData uri="http://schemas.microsoft.com/office/word/2010/wordprocessingGroup">
                    <wpg:wgp>
                      <wpg:cNvGrpSpPr/>
                      <wpg:grpSpPr>
                        <a:xfrm>
                          <a:off x="0" y="0"/>
                          <a:ext cx="5709920" cy="4257675"/>
                          <a:chOff x="0" y="0"/>
                          <a:chExt cx="5709920" cy="4257675"/>
                        </a:xfrm>
                      </wpg:grpSpPr>
                      <pic:pic xmlns:pic="http://schemas.openxmlformats.org/drawingml/2006/picture">
                        <pic:nvPicPr>
                          <pic:cNvPr id="47" name="image33.png"/>
                          <pic:cNvPicPr/>
                        </pic:nvPicPr>
                        <pic:blipFill>
                          <a:blip r:embed="rId53">
                            <a:extLst>
                              <a:ext uri="{28A0092B-C50C-407E-A947-70E740481C1C}">
                                <a14:useLocalDpi xmlns:a14="http://schemas.microsoft.com/office/drawing/2010/main" val="0"/>
                              </a:ext>
                            </a:extLst>
                          </a:blip>
                          <a:srcRect/>
                          <a:stretch>
                            <a:fillRect/>
                          </a:stretch>
                        </pic:blipFill>
                        <pic:spPr>
                          <a:xfrm>
                            <a:off x="0" y="238125"/>
                            <a:ext cx="5709920" cy="4019550"/>
                          </a:xfrm>
                          <a:prstGeom prst="rect">
                            <a:avLst/>
                          </a:prstGeom>
                          <a:ln/>
                        </pic:spPr>
                      </pic:pic>
                      <wps:wsp>
                        <wps:cNvPr id="1" name="Caixa de Texto 1"/>
                        <wps:cNvSpPr txBox="1"/>
                        <wps:spPr>
                          <a:xfrm>
                            <a:off x="2295525" y="0"/>
                            <a:ext cx="1162050" cy="361950"/>
                          </a:xfrm>
                          <a:prstGeom prst="rect">
                            <a:avLst/>
                          </a:prstGeom>
                          <a:noFill/>
                          <a:ln>
                            <a:noFill/>
                          </a:ln>
                        </wps:spPr>
                        <wps:txbx>
                          <w:txbxContent>
                            <w:p w14:paraId="010732D7" w14:textId="77777777" w:rsidR="00814E95" w:rsidRPr="00F210CF" w:rsidRDefault="00000000" w:rsidP="00B13CA4">
                              <w:pPr>
                                <w:spacing w:line="240" w:lineRule="auto"/>
                                <w:ind w:firstLine="0"/>
                                <w:textDirection w:val="btLr"/>
                                <w:rPr>
                                  <w:sz w:val="24"/>
                                </w:rPr>
                              </w:pPr>
                              <w:r w:rsidRPr="00F210CF">
                                <w:rPr>
                                  <w:rFonts w:ascii="Montserrat" w:eastAsia="Montserrat" w:hAnsi="Montserrat" w:cs="Montserrat"/>
                                  <w:b/>
                                  <w:color w:val="FF0000"/>
                                  <w:sz w:val="24"/>
                                </w:rPr>
                                <w:t>EXEMPLO</w:t>
                              </w:r>
                            </w:p>
                          </w:txbxContent>
                        </wps:txbx>
                        <wps:bodyPr spcFirstLastPara="1" wrap="square" lIns="91425" tIns="91425" rIns="91425" bIns="91425" anchor="t" anchorCtr="0">
                          <a:noAutofit/>
                        </wps:bodyPr>
                      </wps:wsp>
                    </wpg:wgp>
                  </a:graphicData>
                </a:graphic>
              </wp:anchor>
            </w:drawing>
          </mc:Choice>
          <mc:Fallback>
            <w:pict>
              <v:group w14:anchorId="6B63C4C8" id="Agrupar 60" o:spid="_x0000_s1110" style="position:absolute;left:0;text-align:left;margin-left:25.45pt;margin-top:.1pt;width:449.6pt;height:335.25pt;z-index:251676672" coordsize="57099,42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&#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">
                <v:shape id="image33.png" o:spid="_x0000_s1111" type="#_x0000_t75" style="position:absolute;top:2381;width:57099;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">
                  <v:imagedata r:id="rId54" o:title=""/>
                </v:shape>
                <v:shape id="Caixa de Texto 1" o:spid="_x0000_s1112" type="#_x0000_t202" style="position:absolute;left:22955;width:11620;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" filled="f" stroked="f">
                  <v:textbox inset="2.53958mm,2.53958mm,2.53958mm,2.53958mm">
                    <w:txbxContent>
                      <w:p w14:paraId="010732D7" w14:textId="77777777" w:rsidR="00814E95" w:rsidRPr="00F210CF" w:rsidRDefault="00000000" w:rsidP="00B13CA4">
                        <w:pPr>
                          <w:spacing w:line="240" w:lineRule="auto"/>
                          <w:ind w:firstLine="0"/>
                          <w:textDirection w:val="btLr"/>
                          <w:rPr>
                            <w:sz w:val="24"/>
                          </w:rPr>
                        </w:pPr>
                        <w:r w:rsidRPr="00F210CF">
                          <w:rPr>
                            <w:rFonts w:ascii="Montserrat" w:eastAsia="Montserrat" w:hAnsi="Montserrat" w:cs="Montserrat"/>
                            <w:b/>
                            <w:color w:val="FF0000"/>
                            <w:sz w:val="24"/>
                          </w:rPr>
                          <w:t>EXEMPLO</w:t>
                        </w:r>
                      </w:p>
                    </w:txbxContent>
                  </v:textbox>
                </v:shape>
              </v:group>
            </w:pict>
          </mc:Fallback>
        </mc:AlternateContent>
      </w:r>
    </w:p>
    <w:sectPr w:rsidR="00814E95" w:rsidRPr="00D90171">
      <w:headerReference w:type="default" r:id="rId55"/>
      <w:footerReference w:type="default" r:id="rId56"/>
      <w:footerReference w:type="first" r:id="rId57"/>
      <w:pgSz w:w="11909" w:h="16834"/>
      <w:pgMar w:top="1700" w:right="1440" w:bottom="1440" w:left="1440"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Caio Moura" w:date="2022-12-06T11:41:00Z" w:initials="CM">
    <w:p w14:paraId="1149B2E2" w14:textId="77777777" w:rsidR="005E7F73" w:rsidRDefault="005E7F73" w:rsidP="00C05CF8">
      <w:pPr>
        <w:pStyle w:val="Textodecomentrio"/>
        <w:jc w:val="left"/>
      </w:pPr>
      <w:r>
        <w:rPr>
          <w:rStyle w:val="Refdecomentrio"/>
        </w:rPr>
        <w:annotationRef/>
      </w:r>
      <w:r>
        <w:t>Se possivel, colocar uma imagem com maior resolução</w:t>
      </w:r>
    </w:p>
  </w:comment>
  <w:comment w:id="24" w:author="Caio Moura" w:date="2022-12-06T11:40:00Z" w:initials="CM">
    <w:p w14:paraId="5010B47D" w14:textId="740CD825" w:rsidR="005E7F73" w:rsidRDefault="005E7F73" w:rsidP="005E05C3">
      <w:pPr>
        <w:pStyle w:val="Textodecomentrio"/>
        <w:jc w:val="left"/>
      </w:pPr>
      <w:r>
        <w:rPr>
          <w:rStyle w:val="Refdecomentrio"/>
        </w:rPr>
        <w:annotationRef/>
      </w:r>
      <w:r>
        <w:rPr>
          <w:lang w:val="en-US"/>
        </w:rPr>
        <w:t>Se possivel, colocar uma imagem com maior resolução</w:t>
      </w:r>
    </w:p>
  </w:comment>
  <w:comment w:id="32" w:author="Caio Moura" w:date="2022-12-06T11:40:00Z" w:initials="CM">
    <w:p w14:paraId="6A936AB2" w14:textId="77777777" w:rsidR="005E7F73" w:rsidRDefault="005E7F73" w:rsidP="004945A8">
      <w:pPr>
        <w:pStyle w:val="Textodecomentrio"/>
        <w:jc w:val="left"/>
      </w:pPr>
      <w:r>
        <w:rPr>
          <w:rStyle w:val="Refdecomentrio"/>
        </w:rPr>
        <w:annotationRef/>
      </w:r>
      <w:r>
        <w:t>Se possivel, colocar uma imagem com maior resolução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49B2E2" w15:done="0"/>
  <w15:commentEx w15:paraId="5010B47D" w15:done="0"/>
  <w15:commentEx w15:paraId="6A936A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9A8D0" w16cex:dateUtc="2022-12-06T14:41:00Z"/>
  <w16cex:commentExtensible w16cex:durableId="2739A8A7" w16cex:dateUtc="2022-12-06T14:40:00Z"/>
  <w16cex:commentExtensible w16cex:durableId="2739A8BB" w16cex:dateUtc="2022-12-06T14: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49B2E2" w16cid:durableId="2739A8D0"/>
  <w16cid:commentId w16cid:paraId="5010B47D" w16cid:durableId="2739A8A7"/>
  <w16cid:commentId w16cid:paraId="6A936AB2" w16cid:durableId="2739A8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FF1782" w14:textId="77777777" w:rsidR="003505B2" w:rsidRDefault="003505B2">
      <w:pPr>
        <w:spacing w:line="240" w:lineRule="auto"/>
      </w:pPr>
      <w:r>
        <w:separator/>
      </w:r>
    </w:p>
  </w:endnote>
  <w:endnote w:type="continuationSeparator" w:id="0">
    <w:p w14:paraId="24295F70" w14:textId="77777777" w:rsidR="003505B2" w:rsidRDefault="003505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pranq eco sans">
    <w:altName w:val="Calibri"/>
    <w:charset w:val="00"/>
    <w:family w:val="swiss"/>
    <w:pitch w:val="variable"/>
    <w:sig w:usb0="800000AF" w:usb1="1000204A"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Bold">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F4B88" w14:textId="77777777" w:rsidR="00814E95" w:rsidRDefault="00814E95">
    <w:pPr>
      <w:jc w:val="right"/>
      <w:rPr>
        <w:b/>
        <w:shd w:val="clear" w:color="auto" w:fill="FF99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A7671" w14:textId="77777777" w:rsidR="00814E95" w:rsidRDefault="00814E9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DC326E" w14:textId="77777777" w:rsidR="003505B2" w:rsidRDefault="003505B2">
      <w:pPr>
        <w:spacing w:line="240" w:lineRule="auto"/>
      </w:pPr>
      <w:r>
        <w:separator/>
      </w:r>
    </w:p>
  </w:footnote>
  <w:footnote w:type="continuationSeparator" w:id="0">
    <w:p w14:paraId="2EC05E59" w14:textId="77777777" w:rsidR="003505B2" w:rsidRDefault="003505B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74F86" w14:textId="77777777" w:rsidR="00814E95" w:rsidRDefault="00000000">
    <w:r>
      <w:rPr>
        <w:noProof/>
      </w:rPr>
      <w:drawing>
        <wp:anchor distT="0" distB="0" distL="0" distR="0" simplePos="0" relativeHeight="251658240" behindDoc="1" locked="0" layoutInCell="1" hidden="0" allowOverlap="1" wp14:anchorId="4C7EEA53" wp14:editId="3BF055BC">
          <wp:simplePos x="0" y="0"/>
          <wp:positionH relativeFrom="column">
            <wp:posOffset>-914399</wp:posOffset>
          </wp:positionH>
          <wp:positionV relativeFrom="paragraph">
            <wp:posOffset>-449962</wp:posOffset>
          </wp:positionV>
          <wp:extent cx="7554217" cy="10677525"/>
          <wp:effectExtent l="0" t="0" r="0" b="0"/>
          <wp:wrapNone/>
          <wp:docPr id="103"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
                  <a:srcRect/>
                  <a:stretch>
                    <a:fillRect/>
                  </a:stretch>
                </pic:blipFill>
                <pic:spPr>
                  <a:xfrm>
                    <a:off x="0" y="0"/>
                    <a:ext cx="7554217" cy="1067752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E32C3E2"/>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9C33E95"/>
    <w:multiLevelType w:val="multilevel"/>
    <w:tmpl w:val="2F9024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070178"/>
    <w:multiLevelType w:val="hybridMultilevel"/>
    <w:tmpl w:val="2A9C15C0"/>
    <w:lvl w:ilvl="0" w:tplc="FFA88BEC">
      <w:start w:val="1"/>
      <w:numFmt w:val="bullet"/>
      <w:pStyle w:val="Tpico"/>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0A20F16"/>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3515278A"/>
    <w:multiLevelType w:val="hybridMultilevel"/>
    <w:tmpl w:val="A3B033BE"/>
    <w:lvl w:ilvl="0" w:tplc="7B2E0F1A">
      <w:start w:val="1"/>
      <w:numFmt w:val="bullet"/>
      <w:pStyle w:val="Itemizao"/>
      <w:lvlText w:val=""/>
      <w:lvlJc w:val="left"/>
      <w:pPr>
        <w:ind w:left="1077" w:hanging="360"/>
      </w:pPr>
      <w:rPr>
        <w:rFonts w:ascii="Symbol" w:hAnsi="Symbol" w:hint="default"/>
      </w:rPr>
    </w:lvl>
    <w:lvl w:ilvl="1" w:tplc="A85EAEBC">
      <w:start w:val="1"/>
      <w:numFmt w:val="bullet"/>
      <w:lvlText w:val="o"/>
      <w:lvlJc w:val="left"/>
      <w:pPr>
        <w:ind w:left="1797" w:hanging="360"/>
      </w:pPr>
      <w:rPr>
        <w:rFonts w:ascii="Courier New" w:hAnsi="Courier New" w:cs="Courier New" w:hint="default"/>
      </w:rPr>
    </w:lvl>
    <w:lvl w:ilvl="2" w:tplc="D4D47428">
      <w:start w:val="1"/>
      <w:numFmt w:val="bullet"/>
      <w:lvlText w:val=""/>
      <w:lvlJc w:val="left"/>
      <w:pPr>
        <w:ind w:left="2517" w:hanging="360"/>
      </w:pPr>
      <w:rPr>
        <w:rFonts w:ascii="Wingdings" w:hAnsi="Wingdings" w:hint="default"/>
      </w:rPr>
    </w:lvl>
    <w:lvl w:ilvl="3" w:tplc="9490BEA6">
      <w:start w:val="1"/>
      <w:numFmt w:val="bullet"/>
      <w:lvlText w:val=""/>
      <w:lvlJc w:val="left"/>
      <w:pPr>
        <w:ind w:left="3237" w:hanging="360"/>
      </w:pPr>
      <w:rPr>
        <w:rFonts w:ascii="Symbol" w:hAnsi="Symbol" w:hint="default"/>
      </w:rPr>
    </w:lvl>
    <w:lvl w:ilvl="4" w:tplc="92C04B52">
      <w:start w:val="1"/>
      <w:numFmt w:val="bullet"/>
      <w:lvlText w:val="o"/>
      <w:lvlJc w:val="left"/>
      <w:pPr>
        <w:ind w:left="3957" w:hanging="360"/>
      </w:pPr>
      <w:rPr>
        <w:rFonts w:ascii="Courier New" w:hAnsi="Courier New" w:cs="Courier New" w:hint="default"/>
      </w:rPr>
    </w:lvl>
    <w:lvl w:ilvl="5" w:tplc="E8EE7E3C">
      <w:start w:val="1"/>
      <w:numFmt w:val="bullet"/>
      <w:lvlText w:val=""/>
      <w:lvlJc w:val="left"/>
      <w:pPr>
        <w:ind w:left="4677" w:hanging="360"/>
      </w:pPr>
      <w:rPr>
        <w:rFonts w:ascii="Wingdings" w:hAnsi="Wingdings" w:hint="default"/>
      </w:rPr>
    </w:lvl>
    <w:lvl w:ilvl="6" w:tplc="31E22192">
      <w:start w:val="1"/>
      <w:numFmt w:val="bullet"/>
      <w:lvlText w:val=""/>
      <w:lvlJc w:val="left"/>
      <w:pPr>
        <w:ind w:left="5397" w:hanging="360"/>
      </w:pPr>
      <w:rPr>
        <w:rFonts w:ascii="Symbol" w:hAnsi="Symbol" w:hint="default"/>
      </w:rPr>
    </w:lvl>
    <w:lvl w:ilvl="7" w:tplc="5BAC2A86">
      <w:start w:val="1"/>
      <w:numFmt w:val="bullet"/>
      <w:lvlText w:val="o"/>
      <w:lvlJc w:val="left"/>
      <w:pPr>
        <w:ind w:left="6117" w:hanging="360"/>
      </w:pPr>
      <w:rPr>
        <w:rFonts w:ascii="Courier New" w:hAnsi="Courier New" w:cs="Courier New" w:hint="default"/>
      </w:rPr>
    </w:lvl>
    <w:lvl w:ilvl="8" w:tplc="C2C4624E">
      <w:start w:val="1"/>
      <w:numFmt w:val="bullet"/>
      <w:lvlText w:val=""/>
      <w:lvlJc w:val="left"/>
      <w:pPr>
        <w:ind w:left="6837" w:hanging="360"/>
      </w:pPr>
      <w:rPr>
        <w:rFonts w:ascii="Wingdings" w:hAnsi="Wingdings" w:hint="default"/>
      </w:rPr>
    </w:lvl>
  </w:abstractNum>
  <w:abstractNum w:abstractNumId="5" w15:restartNumberingAfterBreak="0">
    <w:nsid w:val="56391C59"/>
    <w:multiLevelType w:val="multilevel"/>
    <w:tmpl w:val="68BC90C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59E6170E"/>
    <w:multiLevelType w:val="multilevel"/>
    <w:tmpl w:val="4EDA5A8A"/>
    <w:lvl w:ilvl="0">
      <w:start w:val="1"/>
      <w:numFmt w:val="decimal"/>
      <w:lvlText w:val="%1."/>
      <w:lvlJc w:val="left"/>
      <w:pPr>
        <w:ind w:left="720" w:hanging="360"/>
      </w:pPr>
    </w:lvl>
    <w:lvl w:ilvl="1">
      <w:start w:val="1"/>
      <w:numFmt w:val="decimal"/>
      <w:isLgl/>
      <w:lvlText w:val="%1.%2."/>
      <w:lvlJc w:val="left"/>
      <w:pPr>
        <w:ind w:left="3555"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16cid:durableId="1699699609">
    <w:abstractNumId w:val="1"/>
  </w:num>
  <w:num w:numId="2" w16cid:durableId="1178543993">
    <w:abstractNumId w:val="5"/>
  </w:num>
  <w:num w:numId="3" w16cid:durableId="684017894">
    <w:abstractNumId w:val="3"/>
  </w:num>
  <w:num w:numId="4" w16cid:durableId="1920825592">
    <w:abstractNumId w:val="3"/>
  </w:num>
  <w:num w:numId="5" w16cid:durableId="655570811">
    <w:abstractNumId w:val="0"/>
  </w:num>
  <w:num w:numId="6" w16cid:durableId="1235972988">
    <w:abstractNumId w:val="0"/>
  </w:num>
  <w:num w:numId="7" w16cid:durableId="957641859">
    <w:abstractNumId w:val="4"/>
  </w:num>
  <w:num w:numId="8" w16cid:durableId="618074625">
    <w:abstractNumId w:val="3"/>
  </w:num>
  <w:num w:numId="9" w16cid:durableId="1688942293">
    <w:abstractNumId w:val="3"/>
  </w:num>
  <w:num w:numId="10" w16cid:durableId="1186360696">
    <w:abstractNumId w:val="3"/>
  </w:num>
  <w:num w:numId="11" w16cid:durableId="1629240751">
    <w:abstractNumId w:val="3"/>
  </w:num>
  <w:num w:numId="12" w16cid:durableId="696656674">
    <w:abstractNumId w:val="3"/>
  </w:num>
  <w:num w:numId="13" w16cid:durableId="187565123">
    <w:abstractNumId w:val="3"/>
  </w:num>
  <w:num w:numId="14" w16cid:durableId="1013922963">
    <w:abstractNumId w:val="3"/>
  </w:num>
  <w:num w:numId="15" w16cid:durableId="46953395">
    <w:abstractNumId w:val="3"/>
  </w:num>
  <w:num w:numId="16" w16cid:durableId="1495417777">
    <w:abstractNumId w:val="2"/>
  </w:num>
  <w:num w:numId="17" w16cid:durableId="125443170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io Moura">
    <w15:presenceInfo w15:providerId="Windows Live" w15:userId="4b873b7e730248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4E95"/>
    <w:rsid w:val="00026F74"/>
    <w:rsid w:val="0004138B"/>
    <w:rsid w:val="000908A6"/>
    <w:rsid w:val="000A3777"/>
    <w:rsid w:val="000C395A"/>
    <w:rsid w:val="000E5EED"/>
    <w:rsid w:val="00105C4C"/>
    <w:rsid w:val="001125E3"/>
    <w:rsid w:val="00143C08"/>
    <w:rsid w:val="00176253"/>
    <w:rsid w:val="001A0E4B"/>
    <w:rsid w:val="001C466C"/>
    <w:rsid w:val="00222DB8"/>
    <w:rsid w:val="002567F5"/>
    <w:rsid w:val="002709A5"/>
    <w:rsid w:val="002A66EE"/>
    <w:rsid w:val="002B363F"/>
    <w:rsid w:val="002C134C"/>
    <w:rsid w:val="00330EA3"/>
    <w:rsid w:val="00332258"/>
    <w:rsid w:val="00337E38"/>
    <w:rsid w:val="003505B2"/>
    <w:rsid w:val="003621D4"/>
    <w:rsid w:val="003A4958"/>
    <w:rsid w:val="004079D4"/>
    <w:rsid w:val="004232C8"/>
    <w:rsid w:val="00483078"/>
    <w:rsid w:val="00503F5A"/>
    <w:rsid w:val="00525836"/>
    <w:rsid w:val="005459CA"/>
    <w:rsid w:val="00551E2C"/>
    <w:rsid w:val="00575F75"/>
    <w:rsid w:val="005869BA"/>
    <w:rsid w:val="00590A06"/>
    <w:rsid w:val="00596E70"/>
    <w:rsid w:val="005C34E6"/>
    <w:rsid w:val="005D67D4"/>
    <w:rsid w:val="005E7F73"/>
    <w:rsid w:val="00623435"/>
    <w:rsid w:val="0067191F"/>
    <w:rsid w:val="00674A3C"/>
    <w:rsid w:val="006A1E55"/>
    <w:rsid w:val="006A7AD8"/>
    <w:rsid w:val="006F4FC8"/>
    <w:rsid w:val="00700DF9"/>
    <w:rsid w:val="00710448"/>
    <w:rsid w:val="00780ADF"/>
    <w:rsid w:val="007A71FD"/>
    <w:rsid w:val="007D3562"/>
    <w:rsid w:val="00801AC5"/>
    <w:rsid w:val="00812E2E"/>
    <w:rsid w:val="00814E95"/>
    <w:rsid w:val="00841562"/>
    <w:rsid w:val="00864AF1"/>
    <w:rsid w:val="00865CB7"/>
    <w:rsid w:val="00867988"/>
    <w:rsid w:val="008C5CB1"/>
    <w:rsid w:val="009257F6"/>
    <w:rsid w:val="00934B3F"/>
    <w:rsid w:val="009574F1"/>
    <w:rsid w:val="009A7EB2"/>
    <w:rsid w:val="009B00E2"/>
    <w:rsid w:val="009B7D77"/>
    <w:rsid w:val="009D0BF6"/>
    <w:rsid w:val="009E0E46"/>
    <w:rsid w:val="00A031B2"/>
    <w:rsid w:val="00A05E5E"/>
    <w:rsid w:val="00A357A5"/>
    <w:rsid w:val="00A847E6"/>
    <w:rsid w:val="00A94BF2"/>
    <w:rsid w:val="00AD0477"/>
    <w:rsid w:val="00AE7621"/>
    <w:rsid w:val="00B13CA4"/>
    <w:rsid w:val="00B35BF1"/>
    <w:rsid w:val="00B706F7"/>
    <w:rsid w:val="00B72B37"/>
    <w:rsid w:val="00B83827"/>
    <w:rsid w:val="00B87953"/>
    <w:rsid w:val="00BA0A39"/>
    <w:rsid w:val="00BA7739"/>
    <w:rsid w:val="00BE6B02"/>
    <w:rsid w:val="00C460FA"/>
    <w:rsid w:val="00C579DD"/>
    <w:rsid w:val="00C64BBC"/>
    <w:rsid w:val="00C74F07"/>
    <w:rsid w:val="00C7549F"/>
    <w:rsid w:val="00C80242"/>
    <w:rsid w:val="00C83044"/>
    <w:rsid w:val="00C84735"/>
    <w:rsid w:val="00CB4B92"/>
    <w:rsid w:val="00CB7F9E"/>
    <w:rsid w:val="00CD086A"/>
    <w:rsid w:val="00CD444F"/>
    <w:rsid w:val="00CF3E7C"/>
    <w:rsid w:val="00D14437"/>
    <w:rsid w:val="00D90171"/>
    <w:rsid w:val="00D95D68"/>
    <w:rsid w:val="00DA0019"/>
    <w:rsid w:val="00DB6600"/>
    <w:rsid w:val="00DC71F1"/>
    <w:rsid w:val="00DD05A1"/>
    <w:rsid w:val="00DE27DC"/>
    <w:rsid w:val="00E50F7F"/>
    <w:rsid w:val="00EC75BD"/>
    <w:rsid w:val="00EF1B9B"/>
    <w:rsid w:val="00F17E79"/>
    <w:rsid w:val="00F210CF"/>
    <w:rsid w:val="00F779EB"/>
    <w:rsid w:val="00F9353D"/>
    <w:rsid w:val="00FD364E"/>
    <w:rsid w:val="00FD7A5C"/>
    <w:rsid w:val="00FF6F44"/>
    <w:rsid w:val="00FF7B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5799D"/>
  <w15:docId w15:val="{9F7F6925-3BB1-4B15-A410-D943EC5D7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4"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o"/>
    <w:qFormat/>
    <w:rsid w:val="00A031B2"/>
    <w:pPr>
      <w:spacing w:after="120" w:line="360" w:lineRule="auto"/>
      <w:ind w:firstLine="851"/>
      <w:jc w:val="both"/>
    </w:pPr>
    <w:rPr>
      <w:rFonts w:ascii="Spranq eco sans" w:eastAsiaTheme="minorEastAsia" w:hAnsi="Spranq eco sans" w:cstheme="minorBidi"/>
      <w:szCs w:val="24"/>
      <w:lang w:eastAsia="en-US"/>
    </w:rPr>
  </w:style>
  <w:style w:type="paragraph" w:styleId="Ttulo1">
    <w:name w:val="heading 1"/>
    <w:basedOn w:val="Normal"/>
    <w:next w:val="Normal"/>
    <w:link w:val="Ttulo1Char"/>
    <w:uiPriority w:val="9"/>
    <w:rsid w:val="008C5CB1"/>
    <w:pPr>
      <w:keepNext/>
      <w:keepLines/>
      <w:numPr>
        <w:numId w:val="15"/>
      </w:numPr>
      <w:spacing w:before="480"/>
      <w:outlineLvl w:val="0"/>
    </w:pPr>
    <w:rPr>
      <w:rFonts w:eastAsiaTheme="majorEastAsia"/>
      <w:b/>
      <w:bCs/>
      <w:caps/>
    </w:rPr>
  </w:style>
  <w:style w:type="paragraph" w:styleId="Ttulo2">
    <w:name w:val="heading 2"/>
    <w:aliases w:val="Subtitulo"/>
    <w:basedOn w:val="Normal"/>
    <w:next w:val="Normal"/>
    <w:link w:val="Ttulo2Char"/>
    <w:uiPriority w:val="9"/>
    <w:unhideWhenUsed/>
    <w:rsid w:val="008C5CB1"/>
    <w:pPr>
      <w:keepNext/>
      <w:keepLines/>
      <w:numPr>
        <w:ilvl w:val="1"/>
        <w:numId w:val="15"/>
      </w:numPr>
      <w:spacing w:before="200"/>
      <w:outlineLvl w:val="1"/>
    </w:pPr>
    <w:rPr>
      <w:rFonts w:eastAsiaTheme="majorEastAsia"/>
      <w:b/>
      <w:bCs/>
    </w:rPr>
  </w:style>
  <w:style w:type="paragraph" w:styleId="Ttulo3">
    <w:name w:val="heading 3"/>
    <w:basedOn w:val="Normal"/>
    <w:next w:val="Normal"/>
    <w:link w:val="Ttulo3Char"/>
    <w:uiPriority w:val="9"/>
    <w:semiHidden/>
    <w:unhideWhenUsed/>
    <w:rsid w:val="008C5CB1"/>
    <w:pPr>
      <w:keepNext/>
      <w:keepLines/>
      <w:numPr>
        <w:ilvl w:val="2"/>
        <w:numId w:val="15"/>
      </w:numPr>
      <w:spacing w:before="40" w:after="0"/>
      <w:outlineLvl w:val="2"/>
    </w:pPr>
    <w:rPr>
      <w:rFonts w:asciiTheme="majorHAnsi" w:eastAsiaTheme="majorEastAsia" w:hAnsiTheme="majorHAnsi" w:cstheme="majorBidi"/>
      <w:color w:val="243F60" w:themeColor="accent1" w:themeShade="7F"/>
      <w:sz w:val="24"/>
    </w:rPr>
  </w:style>
  <w:style w:type="paragraph" w:styleId="Ttulo4">
    <w:name w:val="heading 4"/>
    <w:basedOn w:val="Normal"/>
    <w:next w:val="Normal"/>
    <w:link w:val="Ttulo4Char"/>
    <w:uiPriority w:val="9"/>
    <w:semiHidden/>
    <w:unhideWhenUsed/>
    <w:qFormat/>
    <w:rsid w:val="008C5CB1"/>
    <w:pPr>
      <w:keepNext/>
      <w:keepLines/>
      <w:numPr>
        <w:ilvl w:val="3"/>
        <w:numId w:val="15"/>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8C5CB1"/>
    <w:pPr>
      <w:keepNext/>
      <w:keepLines/>
      <w:numPr>
        <w:ilvl w:val="4"/>
        <w:numId w:val="15"/>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8C5CB1"/>
    <w:pPr>
      <w:keepNext/>
      <w:keepLines/>
      <w:numPr>
        <w:ilvl w:val="5"/>
        <w:numId w:val="15"/>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8C5CB1"/>
    <w:pPr>
      <w:keepNext/>
      <w:keepLines/>
      <w:numPr>
        <w:ilvl w:val="6"/>
        <w:numId w:val="15"/>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8C5CB1"/>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C5CB1"/>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aliases w:val="Titulo"/>
    <w:basedOn w:val="Normal"/>
    <w:next w:val="Normal"/>
    <w:link w:val="TtuloChar"/>
    <w:qFormat/>
    <w:rsid w:val="008C5CB1"/>
    <w:pPr>
      <w:spacing w:before="360" w:after="360" w:line="240" w:lineRule="auto"/>
      <w:ind w:firstLine="0"/>
      <w:contextualSpacing/>
      <w:outlineLvl w:val="0"/>
    </w:pPr>
    <w:rPr>
      <w:rFonts w:eastAsiaTheme="majorEastAsia" w:cstheme="majorBidi"/>
      <w:b/>
      <w:color w:val="4F6228" w:themeColor="accent3" w:themeShade="80"/>
      <w:spacing w:val="5"/>
      <w:kern w:val="28"/>
      <w:sz w:val="24"/>
      <w:szCs w:val="52"/>
    </w:rPr>
  </w:style>
  <w:style w:type="paragraph" w:styleId="Subttulo">
    <w:name w:val="Subtitle"/>
    <w:basedOn w:val="Normal"/>
    <w:next w:val="Normal"/>
    <w:link w:val="SubttuloChar"/>
    <w:uiPriority w:val="1"/>
    <w:qFormat/>
    <w:rsid w:val="008C5CB1"/>
    <w:pPr>
      <w:numPr>
        <w:ilvl w:val="1"/>
      </w:numPr>
      <w:spacing w:before="360" w:after="360" w:line="240" w:lineRule="auto"/>
      <w:ind w:firstLine="567"/>
      <w:outlineLvl w:val="1"/>
    </w:pPr>
    <w:rPr>
      <w:rFonts w:eastAsiaTheme="majorEastAsia" w:cstheme="majorBidi"/>
      <w:b/>
      <w:iCs/>
      <w:color w:val="76923C" w:themeColor="accent3" w:themeShade="BF"/>
      <w:spacing w:val="15"/>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Sumrio1">
    <w:name w:val="toc 1"/>
    <w:basedOn w:val="Normal"/>
    <w:next w:val="Normal"/>
    <w:autoRedefine/>
    <w:uiPriority w:val="39"/>
    <w:unhideWhenUsed/>
    <w:rsid w:val="008C5CB1"/>
    <w:pPr>
      <w:tabs>
        <w:tab w:val="left" w:pos="1320"/>
        <w:tab w:val="right" w:leader="dot" w:pos="9628"/>
      </w:tabs>
      <w:spacing w:after="100"/>
    </w:pPr>
  </w:style>
  <w:style w:type="character" w:styleId="Hyperlink">
    <w:name w:val="Hyperlink"/>
    <w:basedOn w:val="Fontepargpadro"/>
    <w:uiPriority w:val="99"/>
    <w:unhideWhenUsed/>
    <w:rsid w:val="008C5CB1"/>
    <w:rPr>
      <w:color w:val="0000FF" w:themeColor="hyperlink"/>
      <w:u w:val="single"/>
    </w:rPr>
  </w:style>
  <w:style w:type="paragraph" w:customStyle="1" w:styleId="1-Texto">
    <w:name w:val="1-Texto"/>
    <w:basedOn w:val="Normal"/>
    <w:link w:val="1-TextoChar"/>
    <w:rsid w:val="008C5CB1"/>
    <w:pPr>
      <w:spacing w:before="120" w:after="200"/>
      <w:ind w:firstLine="0"/>
    </w:pPr>
    <w:rPr>
      <w:rFonts w:ascii="Arial" w:eastAsiaTheme="minorHAnsi" w:hAnsi="Arial" w:cs="Arial"/>
    </w:rPr>
  </w:style>
  <w:style w:type="character" w:customStyle="1" w:styleId="1-TextoChar">
    <w:name w:val="1-Texto Char"/>
    <w:link w:val="1-Texto"/>
    <w:locked/>
    <w:rsid w:val="008C5CB1"/>
    <w:rPr>
      <w:rFonts w:eastAsiaTheme="minorHAnsi"/>
      <w:szCs w:val="24"/>
      <w:lang w:eastAsia="en-US"/>
    </w:rPr>
  </w:style>
  <w:style w:type="paragraph" w:styleId="Textodecomentrio">
    <w:name w:val="annotation text"/>
    <w:basedOn w:val="Normal"/>
    <w:link w:val="TextodecomentrioChar"/>
    <w:uiPriority w:val="99"/>
    <w:unhideWhenUsed/>
    <w:rsid w:val="008C5CB1"/>
    <w:pPr>
      <w:spacing w:line="240" w:lineRule="auto"/>
    </w:pPr>
    <w:rPr>
      <w:sz w:val="20"/>
      <w:szCs w:val="20"/>
    </w:rPr>
  </w:style>
  <w:style w:type="character" w:customStyle="1" w:styleId="TextodecomentrioChar">
    <w:name w:val="Texto de comentário Char"/>
    <w:basedOn w:val="Fontepargpadro"/>
    <w:link w:val="Textodecomentrio"/>
    <w:uiPriority w:val="99"/>
    <w:rsid w:val="008C5CB1"/>
    <w:rPr>
      <w:rFonts w:ascii="Spranq eco sans" w:eastAsiaTheme="minorEastAsia" w:hAnsi="Spranq eco sans" w:cstheme="minorBidi"/>
      <w:sz w:val="20"/>
      <w:szCs w:val="20"/>
      <w:lang w:eastAsia="en-US"/>
    </w:rPr>
  </w:style>
  <w:style w:type="paragraph" w:styleId="Assuntodocomentrio">
    <w:name w:val="annotation subject"/>
    <w:basedOn w:val="Textodecomentrio"/>
    <w:next w:val="Textodecomentrio"/>
    <w:link w:val="AssuntodocomentrioChar"/>
    <w:uiPriority w:val="99"/>
    <w:semiHidden/>
    <w:unhideWhenUsed/>
    <w:rsid w:val="008C5CB1"/>
    <w:rPr>
      <w:b/>
      <w:bCs/>
    </w:rPr>
  </w:style>
  <w:style w:type="character" w:customStyle="1" w:styleId="AssuntodocomentrioChar">
    <w:name w:val="Assunto do comentário Char"/>
    <w:basedOn w:val="TextodecomentrioChar"/>
    <w:link w:val="Assuntodocomentrio"/>
    <w:uiPriority w:val="99"/>
    <w:semiHidden/>
    <w:rsid w:val="008C5CB1"/>
    <w:rPr>
      <w:rFonts w:ascii="Spranq eco sans" w:eastAsiaTheme="minorEastAsia" w:hAnsi="Spranq eco sans" w:cstheme="minorBidi"/>
      <w:b/>
      <w:bCs/>
      <w:sz w:val="20"/>
      <w:szCs w:val="20"/>
      <w:lang w:eastAsia="en-US"/>
    </w:rPr>
  </w:style>
  <w:style w:type="paragraph" w:styleId="Cabealho">
    <w:name w:val="header"/>
    <w:basedOn w:val="Normal"/>
    <w:link w:val="CabealhoChar"/>
    <w:uiPriority w:val="99"/>
    <w:unhideWhenUsed/>
    <w:rsid w:val="008C5CB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C5CB1"/>
    <w:rPr>
      <w:rFonts w:ascii="Spranq eco sans" w:eastAsiaTheme="minorEastAsia" w:hAnsi="Spranq eco sans" w:cstheme="minorBidi"/>
      <w:szCs w:val="24"/>
      <w:lang w:eastAsia="en-US"/>
    </w:rPr>
  </w:style>
  <w:style w:type="character" w:customStyle="1" w:styleId="Ttulo1Char">
    <w:name w:val="Título 1 Char"/>
    <w:basedOn w:val="Fontepargpadro"/>
    <w:link w:val="Ttulo1"/>
    <w:uiPriority w:val="9"/>
    <w:rsid w:val="008C5CB1"/>
    <w:rPr>
      <w:rFonts w:ascii="Spranq eco sans" w:eastAsiaTheme="majorEastAsia" w:hAnsi="Spranq eco sans" w:cstheme="minorBidi"/>
      <w:b/>
      <w:bCs/>
      <w:caps/>
      <w:szCs w:val="24"/>
      <w:lang w:eastAsia="en-US"/>
    </w:rPr>
  </w:style>
  <w:style w:type="paragraph" w:styleId="CabealhodoSumrio">
    <w:name w:val="TOC Heading"/>
    <w:basedOn w:val="Ttulo1"/>
    <w:next w:val="Normal"/>
    <w:uiPriority w:val="39"/>
    <w:unhideWhenUsed/>
    <w:qFormat/>
    <w:rsid w:val="008C5CB1"/>
    <w:pPr>
      <w:spacing w:before="240" w:after="0" w:line="259" w:lineRule="auto"/>
      <w:ind w:firstLine="0"/>
      <w:jc w:val="left"/>
      <w:outlineLvl w:val="9"/>
    </w:pPr>
    <w:rPr>
      <w:rFonts w:asciiTheme="majorHAnsi" w:hAnsiTheme="majorHAnsi" w:cstheme="majorBidi"/>
      <w:b w:val="0"/>
      <w:bCs w:val="0"/>
      <w:caps w:val="0"/>
      <w:color w:val="365F91" w:themeColor="accent1" w:themeShade="BF"/>
      <w:sz w:val="32"/>
      <w:szCs w:val="32"/>
      <w:lang w:eastAsia="pt-BR"/>
    </w:rPr>
  </w:style>
  <w:style w:type="paragraph" w:customStyle="1" w:styleId="CITAO">
    <w:name w:val="CITAÇÃO"/>
    <w:basedOn w:val="Normal"/>
    <w:link w:val="CITAOChar"/>
    <w:rsid w:val="008C5CB1"/>
    <w:pPr>
      <w:autoSpaceDE w:val="0"/>
      <w:autoSpaceDN w:val="0"/>
      <w:adjustRightInd w:val="0"/>
      <w:spacing w:before="120"/>
      <w:ind w:left="851" w:firstLine="0"/>
    </w:pPr>
    <w:rPr>
      <w:rFonts w:ascii="Arial" w:eastAsia="Times New Roman" w:hAnsi="Arial" w:cs="Arial"/>
      <w:bCs/>
      <w:i/>
      <w:szCs w:val="22"/>
      <w:lang w:eastAsia="pt-BR"/>
    </w:rPr>
  </w:style>
  <w:style w:type="character" w:customStyle="1" w:styleId="CITAOChar">
    <w:name w:val="CITAÇÃO Char"/>
    <w:basedOn w:val="Fontepargpadro"/>
    <w:link w:val="CITAO"/>
    <w:rsid w:val="008C5CB1"/>
    <w:rPr>
      <w:rFonts w:eastAsia="Times New Roman"/>
      <w:bCs/>
      <w:i/>
    </w:rPr>
  </w:style>
  <w:style w:type="character" w:styleId="CdigoHTML">
    <w:name w:val="HTML Code"/>
    <w:basedOn w:val="Fontepargpadro"/>
    <w:uiPriority w:val="99"/>
    <w:semiHidden/>
    <w:unhideWhenUsed/>
    <w:rsid w:val="008C5CB1"/>
    <w:rPr>
      <w:rFonts w:ascii="Courier New" w:eastAsia="Times New Roman" w:hAnsi="Courier New" w:cs="Courier New"/>
      <w:sz w:val="20"/>
      <w:szCs w:val="20"/>
    </w:rPr>
  </w:style>
  <w:style w:type="paragraph" w:styleId="Commarcadores">
    <w:name w:val="List Bullet"/>
    <w:basedOn w:val="Normal"/>
    <w:autoRedefine/>
    <w:unhideWhenUsed/>
    <w:rsid w:val="008C5CB1"/>
    <w:pPr>
      <w:numPr>
        <w:numId w:val="6"/>
      </w:numPr>
      <w:spacing w:after="0" w:line="240" w:lineRule="auto"/>
      <w:jc w:val="left"/>
    </w:pPr>
    <w:rPr>
      <w:rFonts w:ascii="Arial" w:eastAsia="Times New Roman" w:hAnsi="Arial" w:cs="Times New Roman"/>
      <w:b/>
      <w:szCs w:val="20"/>
      <w:lang w:eastAsia="pt-BR"/>
    </w:rPr>
  </w:style>
  <w:style w:type="paragraph" w:customStyle="1" w:styleId="Contedodoquadro">
    <w:name w:val="Conteúdo do quadro"/>
    <w:basedOn w:val="Normal"/>
    <w:rsid w:val="008C5CB1"/>
    <w:pPr>
      <w:overflowPunct w:val="0"/>
    </w:pPr>
    <w:rPr>
      <w:rFonts w:eastAsia="MS Mincho" w:cs="Arial"/>
    </w:rPr>
  </w:style>
  <w:style w:type="character" w:customStyle="1" w:styleId="contextualspellingandgrammarerror">
    <w:name w:val="contextualspellingandgrammarerror"/>
    <w:basedOn w:val="Fontepargpadro"/>
    <w:rsid w:val="008C5CB1"/>
  </w:style>
  <w:style w:type="paragraph" w:styleId="Corpodetexto2">
    <w:name w:val="Body Text 2"/>
    <w:basedOn w:val="Normal"/>
    <w:link w:val="Corpodetexto2Char"/>
    <w:rsid w:val="008C5CB1"/>
    <w:pPr>
      <w:spacing w:after="0" w:line="380" w:lineRule="atLeast"/>
      <w:ind w:firstLine="0"/>
    </w:pPr>
    <w:rPr>
      <w:rFonts w:ascii="Arial" w:eastAsia="Times New Roman" w:hAnsi="Arial" w:cs="Arial"/>
      <w:sz w:val="24"/>
      <w:szCs w:val="20"/>
      <w:lang w:eastAsia="pt-BR"/>
    </w:rPr>
  </w:style>
  <w:style w:type="character" w:customStyle="1" w:styleId="Corpodetexto2Char">
    <w:name w:val="Corpo de texto 2 Char"/>
    <w:basedOn w:val="Fontepargpadro"/>
    <w:link w:val="Corpodetexto2"/>
    <w:rsid w:val="008C5CB1"/>
    <w:rPr>
      <w:rFonts w:eastAsia="Times New Roman"/>
      <w:sz w:val="24"/>
      <w:szCs w:val="20"/>
    </w:rPr>
  </w:style>
  <w:style w:type="paragraph" w:customStyle="1" w:styleId="Default">
    <w:name w:val="Default"/>
    <w:rsid w:val="008C5CB1"/>
    <w:pPr>
      <w:autoSpaceDE w:val="0"/>
      <w:autoSpaceDN w:val="0"/>
      <w:adjustRightInd w:val="0"/>
      <w:spacing w:line="240" w:lineRule="auto"/>
    </w:pPr>
    <w:rPr>
      <w:rFonts w:ascii="Verdana" w:eastAsia="Times New Roman" w:hAnsi="Verdana" w:cs="Verdana"/>
      <w:color w:val="000000"/>
      <w:sz w:val="24"/>
      <w:szCs w:val="24"/>
      <w:lang w:eastAsia="en-US"/>
    </w:rPr>
  </w:style>
  <w:style w:type="paragraph" w:customStyle="1" w:styleId="NormalDifuso">
    <w:name w:val="Normal Difusão"/>
    <w:basedOn w:val="Normal"/>
    <w:link w:val="NormalDifusoChar"/>
    <w:rsid w:val="008C5CB1"/>
    <w:pPr>
      <w:spacing w:before="120"/>
      <w:ind w:firstLine="709"/>
    </w:pPr>
    <w:rPr>
      <w:rFonts w:ascii="Arial" w:eastAsiaTheme="minorHAnsi" w:hAnsi="Arial" w:cs="Arial"/>
    </w:rPr>
  </w:style>
  <w:style w:type="character" w:customStyle="1" w:styleId="NormalDifusoChar">
    <w:name w:val="Normal Difusão Char"/>
    <w:link w:val="NormalDifuso"/>
    <w:locked/>
    <w:rsid w:val="008C5CB1"/>
    <w:rPr>
      <w:rFonts w:eastAsiaTheme="minorHAnsi"/>
      <w:szCs w:val="24"/>
      <w:lang w:eastAsia="en-US"/>
    </w:rPr>
  </w:style>
  <w:style w:type="paragraph" w:customStyle="1" w:styleId="EMQUE">
    <w:name w:val="EM QUE"/>
    <w:basedOn w:val="NormalDifuso"/>
    <w:link w:val="EMQUEChar"/>
    <w:rsid w:val="008C5CB1"/>
    <w:pPr>
      <w:spacing w:before="0" w:after="0"/>
    </w:pPr>
    <w:rPr>
      <w:rFonts w:cstheme="minorBidi"/>
    </w:rPr>
  </w:style>
  <w:style w:type="character" w:customStyle="1" w:styleId="EMQUEChar">
    <w:name w:val="EM QUE Char"/>
    <w:link w:val="EMQUE"/>
    <w:locked/>
    <w:rsid w:val="008C5CB1"/>
    <w:rPr>
      <w:rFonts w:eastAsiaTheme="minorHAnsi" w:cstheme="minorBidi"/>
      <w:szCs w:val="24"/>
      <w:lang w:eastAsia="en-US"/>
    </w:rPr>
  </w:style>
  <w:style w:type="character" w:styleId="nfase">
    <w:name w:val="Emphasis"/>
    <w:basedOn w:val="Fontepargpadro"/>
    <w:uiPriority w:val="20"/>
    <w:qFormat/>
    <w:rsid w:val="008C5CB1"/>
    <w:rPr>
      <w:i/>
      <w:iCs/>
    </w:rPr>
  </w:style>
  <w:style w:type="character" w:styleId="nfaseSutil">
    <w:name w:val="Subtle Emphasis"/>
    <w:basedOn w:val="Fontepargpadro"/>
    <w:uiPriority w:val="19"/>
    <w:rsid w:val="008C5CB1"/>
    <w:rPr>
      <w:i/>
      <w:iCs/>
      <w:color w:val="404040" w:themeColor="text1" w:themeTint="BF"/>
    </w:rPr>
  </w:style>
  <w:style w:type="character" w:customStyle="1" w:styleId="eop">
    <w:name w:val="eop"/>
    <w:basedOn w:val="Fontepargpadro"/>
    <w:rsid w:val="008C5CB1"/>
  </w:style>
  <w:style w:type="table" w:customStyle="1" w:styleId="Fechada">
    <w:name w:val="Fechada"/>
    <w:basedOn w:val="Tabelanormal"/>
    <w:uiPriority w:val="99"/>
    <w:rsid w:val="008C5CB1"/>
    <w:pPr>
      <w:spacing w:before="40" w:after="40" w:line="240" w:lineRule="auto"/>
      <w:jc w:val="both"/>
    </w:pPr>
    <w:rPr>
      <w:rFonts w:ascii="Spranq eco sans" w:eastAsiaTheme="minorHAnsi" w:hAnsi="Spranq eco sans" w:cstheme="minorBidi"/>
      <w:color w:val="4F6228"/>
      <w:sz w:val="20"/>
      <w:szCs w:val="24"/>
      <w:lang w:eastAsia="en-US"/>
    </w:rPr>
    <w:tblPr>
      <w:tblStyleRowBandSize w:val="1"/>
      <w:tblStyleColBandSize w:val="1"/>
      <w:jc w:val="center"/>
      <w:tblBorders>
        <w:top w:val="single" w:sz="8" w:space="0" w:color="C2D59B"/>
        <w:left w:val="single" w:sz="8" w:space="0" w:color="C2D59B"/>
        <w:bottom w:val="single" w:sz="8" w:space="0" w:color="C2D59B"/>
        <w:right w:val="single" w:sz="8" w:space="0" w:color="C2D59B"/>
        <w:insideH w:val="single" w:sz="8" w:space="0" w:color="C2D59B"/>
      </w:tblBorders>
    </w:tblPr>
    <w:trPr>
      <w:jc w:val="center"/>
    </w:trPr>
    <w:tcPr>
      <w:vAlign w:val="center"/>
    </w:tcPr>
    <w:tblStylePr w:type="firstRow">
      <w:pPr>
        <w:wordWrap/>
        <w:spacing w:beforeLines="0" w:before="80" w:beforeAutospacing="0" w:afterLines="0" w:after="80" w:afterAutospacing="0" w:line="240" w:lineRule="auto"/>
        <w:ind w:leftChars="0" w:left="0" w:rightChars="0" w:right="0" w:firstLineChars="0" w:firstLine="0"/>
        <w:jc w:val="center"/>
        <w:outlineLvl w:val="9"/>
      </w:pPr>
      <w:rPr>
        <w:rFonts w:ascii="Arial Bold" w:hAnsi="Arial Bold"/>
        <w:b/>
        <w:bCs/>
        <w:color w:val="4F6228"/>
        <w:sz w:val="20"/>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C2D59B"/>
      </w:tcPr>
    </w:tblStylePr>
    <w:tblStylePr w:type="lastRow">
      <w:pPr>
        <w:wordWrap/>
        <w:spacing w:beforeLines="0" w:before="80" w:beforeAutospacing="0" w:afterLines="0" w:after="80" w:afterAutospacing="0" w:line="240" w:lineRule="auto"/>
        <w:ind w:leftChars="0" w:left="0" w:rightChars="0" w:right="0" w:firstLineChars="0" w:firstLine="0"/>
        <w:jc w:val="center"/>
        <w:outlineLvl w:val="9"/>
      </w:pPr>
      <w:rPr>
        <w:rFonts w:ascii="Arial Bold" w:hAnsi="Arial Bold"/>
        <w:b/>
        <w:bCs/>
        <w:sz w:val="20"/>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val="0"/>
        <w:bCs/>
      </w:rPr>
    </w:tblStylePr>
    <w:tblStylePr w:type="lastCol">
      <w:rPr>
        <w:b/>
        <w:bCs/>
      </w:rPr>
    </w:tblStylePr>
    <w:tblStylePr w:type="band1Vert">
      <w:tblPr/>
      <w:tcPr>
        <w:shd w:val="clear" w:color="auto" w:fill="E6EED5" w:themeFill="accent3" w:themeFillTint="3F"/>
      </w:tcPr>
    </w:tblStylePr>
    <w:tblStylePr w:type="band1Horz">
      <w:pPr>
        <w:jc w:val="center"/>
      </w:pPr>
      <w:rPr>
        <w:rFonts w:ascii="Arial Bold" w:hAnsi="Arial Bold"/>
        <w:color w:val="auto"/>
        <w:sz w:val="20"/>
      </w:rPr>
      <w:tblPr/>
      <w:tcPr>
        <w:tcBorders>
          <w:insideH w:val="nil"/>
          <w:insideV w:val="nil"/>
        </w:tcBorders>
        <w:shd w:val="clear" w:color="auto" w:fill="E6EED5" w:themeFill="accent3" w:themeFillTint="3F"/>
      </w:tcPr>
    </w:tblStylePr>
    <w:tblStylePr w:type="band2Horz">
      <w:pPr>
        <w:jc w:val="center"/>
      </w:pPr>
      <w:rPr>
        <w:rFonts w:ascii="Arial Bold" w:hAnsi="Arial Bold"/>
        <w:color w:val="auto"/>
        <w:sz w:val="20"/>
      </w:rPr>
      <w:tblPr/>
      <w:tcPr>
        <w:tcBorders>
          <w:insideH w:val="nil"/>
          <w:insideV w:val="nil"/>
        </w:tcBorders>
        <w:shd w:val="clear" w:color="auto" w:fill="EAF1DD" w:themeFill="accent3" w:themeFillTint="33"/>
      </w:tcPr>
    </w:tblStylePr>
  </w:style>
  <w:style w:type="character" w:customStyle="1" w:styleId="ff1">
    <w:name w:val="ff1"/>
    <w:basedOn w:val="Fontepargpadro"/>
    <w:rsid w:val="008C5CB1"/>
  </w:style>
  <w:style w:type="paragraph" w:customStyle="1" w:styleId="FIGURAS">
    <w:name w:val="FIGURAS"/>
    <w:basedOn w:val="NormalDifuso"/>
    <w:link w:val="FIGURASChar"/>
    <w:rsid w:val="008C5CB1"/>
    <w:pPr>
      <w:spacing w:before="0" w:after="0" w:line="240" w:lineRule="auto"/>
      <w:ind w:firstLine="0"/>
      <w:jc w:val="center"/>
    </w:pPr>
    <w:rPr>
      <w:rFonts w:eastAsia="Calibri" w:cs="Times New Roman"/>
      <w:noProof/>
    </w:rPr>
  </w:style>
  <w:style w:type="character" w:customStyle="1" w:styleId="FIGURASChar">
    <w:name w:val="FIGURAS Char"/>
    <w:basedOn w:val="NormalDifusoChar"/>
    <w:link w:val="FIGURAS"/>
    <w:rsid w:val="008C5CB1"/>
    <w:rPr>
      <w:rFonts w:eastAsia="Calibri" w:cs="Times New Roman"/>
      <w:noProof/>
      <w:szCs w:val="24"/>
      <w:lang w:eastAsia="en-US"/>
    </w:rPr>
  </w:style>
  <w:style w:type="paragraph" w:customStyle="1" w:styleId="Floram">
    <w:name w:val="Floram"/>
    <w:basedOn w:val="Normal"/>
    <w:rsid w:val="008C5CB1"/>
    <w:pPr>
      <w:spacing w:after="0"/>
      <w:ind w:firstLine="0"/>
    </w:pPr>
    <w:rPr>
      <w:rFonts w:ascii="Arial" w:eastAsia="Times New Roman" w:hAnsi="Arial" w:cs="Arial"/>
      <w:spacing w:val="10"/>
      <w:szCs w:val="20"/>
      <w:lang w:eastAsia="pt-BR"/>
    </w:rPr>
  </w:style>
  <w:style w:type="character" w:styleId="Forte">
    <w:name w:val="Strong"/>
    <w:basedOn w:val="Fontepargpadro"/>
    <w:uiPriority w:val="22"/>
    <w:qFormat/>
    <w:rsid w:val="008C5CB1"/>
    <w:rPr>
      <w:b/>
      <w:bCs/>
    </w:rPr>
  </w:style>
  <w:style w:type="table" w:styleId="GradeClara-nfase3">
    <w:name w:val="Light Grid Accent 3"/>
    <w:basedOn w:val="Tabelanormal"/>
    <w:uiPriority w:val="62"/>
    <w:rsid w:val="008C5CB1"/>
    <w:pPr>
      <w:spacing w:line="240" w:lineRule="auto"/>
      <w:jc w:val="both"/>
    </w:pPr>
    <w:rPr>
      <w:rFonts w:ascii="Spranq eco sans" w:eastAsiaTheme="minorEastAsia" w:hAnsi="Spranq eco sans" w:cstheme="minorBidi"/>
      <w:sz w:val="24"/>
      <w:szCs w:val="24"/>
      <w:lang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character" w:customStyle="1" w:styleId="h1">
    <w:name w:val="h1"/>
    <w:basedOn w:val="Fontepargpadro"/>
    <w:rsid w:val="008C5CB1"/>
  </w:style>
  <w:style w:type="character" w:customStyle="1" w:styleId="highlight">
    <w:name w:val="highlight"/>
    <w:basedOn w:val="Fontepargpadro"/>
    <w:rsid w:val="008C5CB1"/>
  </w:style>
  <w:style w:type="character" w:styleId="HiperlinkVisitado">
    <w:name w:val="FollowedHyperlink"/>
    <w:basedOn w:val="Fontepargpadro"/>
    <w:uiPriority w:val="99"/>
    <w:semiHidden/>
    <w:unhideWhenUsed/>
    <w:rsid w:val="008C5CB1"/>
    <w:rPr>
      <w:color w:val="FF00FF"/>
      <w:u w:val="single"/>
    </w:rPr>
  </w:style>
  <w:style w:type="character" w:customStyle="1" w:styleId="im">
    <w:name w:val="im"/>
    <w:basedOn w:val="Fontepargpadro"/>
    <w:rsid w:val="008C5CB1"/>
  </w:style>
  <w:style w:type="paragraph" w:styleId="ndicedeilustraes">
    <w:name w:val="table of figures"/>
    <w:basedOn w:val="Normal"/>
    <w:next w:val="Normal"/>
    <w:uiPriority w:val="99"/>
    <w:unhideWhenUsed/>
    <w:rsid w:val="008C5CB1"/>
    <w:pPr>
      <w:spacing w:after="0"/>
    </w:pPr>
  </w:style>
  <w:style w:type="paragraph" w:customStyle="1" w:styleId="Itemizao">
    <w:name w:val="Itemização"/>
    <w:basedOn w:val="Normal"/>
    <w:link w:val="ItemizaoChar"/>
    <w:rsid w:val="008C5CB1"/>
    <w:pPr>
      <w:numPr>
        <w:numId w:val="7"/>
      </w:numPr>
      <w:autoSpaceDE w:val="0"/>
      <w:autoSpaceDN w:val="0"/>
      <w:adjustRightInd w:val="0"/>
      <w:spacing w:after="0"/>
    </w:pPr>
    <w:rPr>
      <w:rFonts w:ascii="Arial" w:eastAsiaTheme="minorHAnsi" w:hAnsi="Arial" w:cs="Arial"/>
    </w:rPr>
  </w:style>
  <w:style w:type="character" w:customStyle="1" w:styleId="ItemizaoChar">
    <w:name w:val="Itemização Char"/>
    <w:link w:val="Itemizao"/>
    <w:locked/>
    <w:rsid w:val="008C5CB1"/>
    <w:rPr>
      <w:rFonts w:eastAsiaTheme="minorHAnsi"/>
      <w:szCs w:val="24"/>
      <w:lang w:eastAsia="en-US"/>
    </w:rPr>
  </w:style>
  <w:style w:type="paragraph" w:styleId="Legenda">
    <w:name w:val="caption"/>
    <w:aliases w:val="2-Legendas,flora-Legenda,Legenda Char Char Char,Legenda Char Char Char Char Char Char Char Char Char Char,Legenda Char Char Char Char Char Char Char Char Char,Legenda Char Char Char Char Char Char Char Char Char Ch Char Char,Legenda2,Foto Legend"/>
    <w:basedOn w:val="Normal"/>
    <w:next w:val="Normal"/>
    <w:link w:val="LegendaChar"/>
    <w:autoRedefine/>
    <w:uiPriority w:val="35"/>
    <w:unhideWhenUsed/>
    <w:qFormat/>
    <w:rsid w:val="00C64BBC"/>
    <w:pPr>
      <w:spacing w:before="120" w:line="240" w:lineRule="auto"/>
      <w:ind w:firstLine="0"/>
      <w:jc w:val="center"/>
    </w:pPr>
    <w:rPr>
      <w:rFonts w:cstheme="minorHAnsi"/>
      <w:bCs/>
      <w:i/>
      <w:iCs/>
      <w:sz w:val="20"/>
      <w:szCs w:val="18"/>
    </w:rPr>
  </w:style>
  <w:style w:type="character" w:customStyle="1" w:styleId="LegendaChar">
    <w:name w:val="Legenda Char"/>
    <w:aliases w:val="2-Legendas Char,flora-Legenda Char,Legenda Char Char Char Char,Legenda Char Char Char Char Char Char Char Char Char Char Char,Legenda Char Char Char Char Char Char Char Char Char Char1,Legenda2 Char,Foto Legend Char"/>
    <w:basedOn w:val="Fontepargpadro"/>
    <w:link w:val="Legenda"/>
    <w:uiPriority w:val="35"/>
    <w:rsid w:val="00C64BBC"/>
    <w:rPr>
      <w:rFonts w:ascii="Spranq eco sans" w:eastAsiaTheme="minorEastAsia" w:hAnsi="Spranq eco sans" w:cstheme="minorHAnsi"/>
      <w:bCs/>
      <w:i/>
      <w:iCs/>
      <w:sz w:val="20"/>
      <w:szCs w:val="18"/>
      <w:lang w:eastAsia="en-US"/>
    </w:rPr>
  </w:style>
  <w:style w:type="paragraph" w:customStyle="1" w:styleId="LegendaDifuso">
    <w:name w:val="Legenda Difusão"/>
    <w:basedOn w:val="Legenda"/>
    <w:link w:val="LegendaDifusoChar"/>
    <w:autoRedefine/>
    <w:rsid w:val="008C5CB1"/>
    <w:pPr>
      <w:keepNext/>
      <w:spacing w:before="0" w:after="0"/>
    </w:pPr>
    <w:rPr>
      <w:rFonts w:eastAsiaTheme="minorHAnsi" w:cs="Arial"/>
      <w:noProof/>
      <w:szCs w:val="24"/>
    </w:rPr>
  </w:style>
  <w:style w:type="character" w:customStyle="1" w:styleId="LegendaDifusoChar">
    <w:name w:val="Legenda Difusão Char"/>
    <w:link w:val="LegendaDifuso"/>
    <w:locked/>
    <w:rsid w:val="008C5CB1"/>
    <w:rPr>
      <w:rFonts w:ascii="Spranq eco sans" w:eastAsiaTheme="minorHAnsi" w:hAnsi="Spranq eco sans"/>
      <w:bCs/>
      <w:i/>
      <w:iCs/>
      <w:noProof/>
      <w:sz w:val="20"/>
      <w:szCs w:val="24"/>
      <w:lang w:eastAsia="en-US"/>
    </w:rPr>
  </w:style>
  <w:style w:type="table" w:styleId="ListaMdia1-nfase3">
    <w:name w:val="Medium List 1 Accent 3"/>
    <w:basedOn w:val="Tabelanormal"/>
    <w:uiPriority w:val="65"/>
    <w:rsid w:val="008C5CB1"/>
    <w:pPr>
      <w:spacing w:line="240" w:lineRule="auto"/>
      <w:jc w:val="both"/>
    </w:pPr>
    <w:rPr>
      <w:rFonts w:ascii="Spranq eco sans" w:eastAsiaTheme="minorEastAsia" w:hAnsi="Spranq eco sans" w:cstheme="minorBidi"/>
      <w:color w:val="4F6228"/>
      <w:sz w:val="24"/>
      <w:szCs w:val="24"/>
      <w:lang w:eastAsia="en-US"/>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customStyle="1" w:styleId="ListaFechada">
    <w:name w:val="ListaFechada"/>
    <w:basedOn w:val="Tabelanormal"/>
    <w:uiPriority w:val="99"/>
    <w:rsid w:val="008C5CB1"/>
    <w:pPr>
      <w:spacing w:before="40" w:after="40" w:line="240" w:lineRule="auto"/>
      <w:jc w:val="both"/>
    </w:pPr>
    <w:rPr>
      <w:rFonts w:ascii="Spranq eco sans" w:eastAsiaTheme="minorHAnsi" w:hAnsi="Spranq eco sans" w:cstheme="minorBidi"/>
      <w:color w:val="4F6228"/>
      <w:sz w:val="20"/>
      <w:szCs w:val="20"/>
    </w:rPr>
    <w:tblPr>
      <w:tblStyleRowBandSize w:val="1"/>
      <w:jc w:val="center"/>
      <w:tblBorders>
        <w:top w:val="single" w:sz="8" w:space="0" w:color="C2D59B"/>
        <w:left w:val="single" w:sz="8" w:space="0" w:color="C2D59B"/>
        <w:bottom w:val="single" w:sz="8" w:space="0" w:color="C2D59B"/>
        <w:right w:val="single" w:sz="8" w:space="0" w:color="C2D59B"/>
        <w:insideH w:val="single" w:sz="8" w:space="0" w:color="C2D59B"/>
      </w:tblBorders>
    </w:tblPr>
    <w:trPr>
      <w:jc w:val="center"/>
    </w:trPr>
    <w:tcPr>
      <w:vAlign w:val="center"/>
    </w:tcPr>
    <w:tblStylePr w:type="firstRow">
      <w:pPr>
        <w:wordWrap/>
        <w:spacing w:beforeLines="0" w:before="80" w:beforeAutospacing="0" w:afterLines="0" w:after="80" w:afterAutospacing="0" w:line="240" w:lineRule="auto"/>
        <w:ind w:leftChars="0" w:left="0" w:rightChars="0" w:right="0" w:firstLineChars="0" w:firstLine="0"/>
        <w:jc w:val="center"/>
        <w:outlineLvl w:val="9"/>
      </w:pPr>
      <w:rPr>
        <w:rFonts w:ascii="Arial Bold" w:hAnsi="Arial Bold"/>
        <w:b/>
        <w:bCs/>
        <w:color w:val="4F6228"/>
        <w:sz w:val="20"/>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C2D59B"/>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val="0"/>
        <w:bCs/>
      </w:rPr>
    </w:tblStylePr>
    <w:tblStylePr w:type="lastCol">
      <w:rPr>
        <w:b/>
        <w:bCs/>
      </w:rPr>
    </w:tblStylePr>
    <w:tblStylePr w:type="band1Vert">
      <w:tblPr/>
      <w:tcPr>
        <w:shd w:val="clear" w:color="auto" w:fill="E6EED5" w:themeFill="accent3" w:themeFillTint="3F"/>
      </w:tcPr>
    </w:tblStylePr>
    <w:tblStylePr w:type="band1Horz">
      <w:pPr>
        <w:wordWrap/>
        <w:spacing w:beforeLines="0" w:before="80" w:beforeAutospacing="0" w:afterLines="0" w:after="80" w:afterAutospacing="0" w:line="240" w:lineRule="auto"/>
        <w:ind w:leftChars="0" w:left="0" w:rightChars="0" w:right="0" w:firstLineChars="0" w:firstLine="0"/>
        <w:jc w:val="center"/>
        <w:outlineLvl w:val="9"/>
      </w:pPr>
      <w:rPr>
        <w:rFonts w:ascii="Arial Bold" w:hAnsi="Arial Bold"/>
        <w:color w:val="auto"/>
        <w:sz w:val="20"/>
      </w:rPr>
      <w:tblPr/>
      <w:tcPr>
        <w:tcBorders>
          <w:insideH w:val="nil"/>
          <w:insideV w:val="nil"/>
        </w:tcBorders>
        <w:shd w:val="clear" w:color="auto" w:fill="EAF1DD" w:themeFill="accent3" w:themeFillTint="33"/>
      </w:tcPr>
    </w:tblStylePr>
    <w:tblStylePr w:type="band2Horz">
      <w:pPr>
        <w:wordWrap/>
        <w:spacing w:beforeLines="0" w:before="80" w:beforeAutospacing="0" w:afterLines="0" w:after="80" w:afterAutospacing="0" w:line="240" w:lineRule="auto"/>
        <w:ind w:leftChars="0" w:left="0" w:rightChars="0" w:right="0" w:firstLineChars="0" w:firstLine="0"/>
        <w:jc w:val="center"/>
        <w:outlineLvl w:val="9"/>
      </w:pPr>
      <w:rPr>
        <w:rFonts w:ascii="Arial Bold" w:hAnsi="Arial Bold"/>
        <w:color w:val="auto"/>
        <w:sz w:val="20"/>
      </w:rPr>
      <w:tblPr/>
      <w:tcPr>
        <w:tcBorders>
          <w:insideH w:val="nil"/>
          <w:insideV w:val="nil"/>
        </w:tcBorders>
      </w:tcPr>
    </w:tblStylePr>
  </w:style>
  <w:style w:type="table" w:customStyle="1" w:styleId="ListaFechada1">
    <w:name w:val="ListaFechada1"/>
    <w:basedOn w:val="Tabelanormal"/>
    <w:uiPriority w:val="99"/>
    <w:rsid w:val="008C5CB1"/>
    <w:pPr>
      <w:spacing w:before="40" w:after="40" w:line="240" w:lineRule="auto"/>
      <w:jc w:val="both"/>
    </w:pPr>
    <w:rPr>
      <w:rFonts w:ascii="Spranq eco sans" w:eastAsiaTheme="minorHAnsi" w:hAnsi="Spranq eco sans" w:cstheme="minorBidi"/>
      <w:color w:val="4F6228"/>
      <w:sz w:val="20"/>
      <w:szCs w:val="20"/>
    </w:rPr>
    <w:tblPr>
      <w:tblStyleRowBandSize w:val="1"/>
      <w:jc w:val="center"/>
      <w:tblBorders>
        <w:top w:val="single" w:sz="8" w:space="0" w:color="C2D59B"/>
        <w:left w:val="single" w:sz="8" w:space="0" w:color="C2D59B"/>
        <w:bottom w:val="single" w:sz="8" w:space="0" w:color="C2D59B"/>
        <w:right w:val="single" w:sz="8" w:space="0" w:color="C2D59B"/>
        <w:insideH w:val="single" w:sz="8" w:space="0" w:color="C2D59B"/>
      </w:tblBorders>
    </w:tblPr>
    <w:trPr>
      <w:jc w:val="center"/>
    </w:trPr>
    <w:tcPr>
      <w:vAlign w:val="center"/>
    </w:tcPr>
    <w:tblStylePr w:type="firstRow">
      <w:pPr>
        <w:wordWrap/>
        <w:spacing w:beforeLines="0" w:before="80" w:beforeAutospacing="0" w:afterLines="0" w:after="80" w:afterAutospacing="0" w:line="240" w:lineRule="auto"/>
        <w:ind w:leftChars="0" w:left="0" w:rightChars="0" w:right="0" w:firstLineChars="0" w:firstLine="0"/>
        <w:jc w:val="center"/>
        <w:outlineLvl w:val="9"/>
      </w:pPr>
      <w:rPr>
        <w:rFonts w:ascii="Arial Bold" w:hAnsi="Arial Bold"/>
        <w:b/>
        <w:bCs/>
        <w:color w:val="4F6228"/>
        <w:sz w:val="20"/>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C2D59B"/>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val="0"/>
        <w:bCs/>
      </w:rPr>
    </w:tblStylePr>
    <w:tblStylePr w:type="lastCol">
      <w:rPr>
        <w:b/>
        <w:bCs/>
      </w:rPr>
    </w:tblStylePr>
    <w:tblStylePr w:type="band1Vert">
      <w:tblPr/>
      <w:tcPr>
        <w:shd w:val="clear" w:color="auto" w:fill="E6EED5" w:themeFill="accent3" w:themeFillTint="3F"/>
      </w:tcPr>
    </w:tblStylePr>
    <w:tblStylePr w:type="band1Horz">
      <w:pPr>
        <w:wordWrap/>
        <w:spacing w:beforeLines="0" w:before="80" w:beforeAutospacing="0" w:afterLines="0" w:after="80" w:afterAutospacing="0" w:line="240" w:lineRule="auto"/>
        <w:ind w:leftChars="0" w:left="0" w:rightChars="0" w:right="0" w:firstLineChars="0" w:firstLine="0"/>
        <w:jc w:val="center"/>
        <w:outlineLvl w:val="9"/>
      </w:pPr>
      <w:rPr>
        <w:rFonts w:ascii="Arial Bold" w:hAnsi="Arial Bold"/>
        <w:color w:val="auto"/>
        <w:sz w:val="20"/>
      </w:rPr>
      <w:tblPr/>
      <w:tcPr>
        <w:tcBorders>
          <w:insideH w:val="nil"/>
          <w:insideV w:val="nil"/>
        </w:tcBorders>
        <w:shd w:val="clear" w:color="auto" w:fill="EAF1DD" w:themeFill="accent3" w:themeFillTint="33"/>
      </w:tcPr>
    </w:tblStylePr>
    <w:tblStylePr w:type="band2Horz">
      <w:pPr>
        <w:wordWrap/>
        <w:spacing w:beforeLines="0" w:before="80" w:beforeAutospacing="0" w:afterLines="0" w:after="80" w:afterAutospacing="0" w:line="240" w:lineRule="auto"/>
        <w:ind w:leftChars="0" w:left="0" w:rightChars="0" w:right="0" w:firstLineChars="0" w:firstLine="0"/>
        <w:jc w:val="center"/>
        <w:outlineLvl w:val="9"/>
      </w:pPr>
      <w:rPr>
        <w:rFonts w:ascii="Arial Bold" w:hAnsi="Arial Bold"/>
        <w:color w:val="auto"/>
        <w:sz w:val="20"/>
      </w:rPr>
      <w:tblPr/>
      <w:tcPr>
        <w:tcBorders>
          <w:insideH w:val="nil"/>
          <w:insideV w:val="nil"/>
        </w:tcBorders>
      </w:tcPr>
    </w:tblStylePr>
  </w:style>
  <w:style w:type="character" w:styleId="MenoPendente">
    <w:name w:val="Unresolved Mention"/>
    <w:basedOn w:val="Fontepargpadro"/>
    <w:uiPriority w:val="99"/>
    <w:semiHidden/>
    <w:unhideWhenUsed/>
    <w:rsid w:val="008C5CB1"/>
    <w:rPr>
      <w:color w:val="605E5C"/>
      <w:shd w:val="clear" w:color="auto" w:fill="E1DFDD"/>
    </w:rPr>
  </w:style>
  <w:style w:type="character" w:customStyle="1" w:styleId="MenoPendente1">
    <w:name w:val="Menção Pendente1"/>
    <w:basedOn w:val="Fontepargpadro"/>
    <w:uiPriority w:val="99"/>
    <w:semiHidden/>
    <w:unhideWhenUsed/>
    <w:rsid w:val="008C5CB1"/>
    <w:rPr>
      <w:color w:val="605E5C"/>
      <w:shd w:val="clear" w:color="auto" w:fill="E1DFDD"/>
    </w:rPr>
  </w:style>
  <w:style w:type="paragraph" w:customStyle="1" w:styleId="msonormal0">
    <w:name w:val="msonormal"/>
    <w:basedOn w:val="Normal"/>
    <w:rsid w:val="008C5CB1"/>
    <w:pPr>
      <w:spacing w:before="100" w:beforeAutospacing="1" w:after="100" w:afterAutospacing="1" w:line="240" w:lineRule="auto"/>
      <w:ind w:firstLine="0"/>
      <w:jc w:val="left"/>
    </w:pPr>
    <w:rPr>
      <w:rFonts w:ascii="Times New Roman" w:eastAsia="Times New Roman" w:hAnsi="Times New Roman" w:cs="Times New Roman"/>
      <w:sz w:val="24"/>
      <w:lang w:eastAsia="pt-BR"/>
    </w:rPr>
  </w:style>
  <w:style w:type="paragraph" w:styleId="NormalWeb">
    <w:name w:val="Normal (Web)"/>
    <w:basedOn w:val="Normal"/>
    <w:uiPriority w:val="99"/>
    <w:semiHidden/>
    <w:unhideWhenUsed/>
    <w:rsid w:val="008C5CB1"/>
    <w:pPr>
      <w:spacing w:before="100" w:beforeAutospacing="1" w:after="100" w:afterAutospacing="1" w:line="240" w:lineRule="auto"/>
      <w:ind w:firstLine="0"/>
      <w:jc w:val="left"/>
    </w:pPr>
    <w:rPr>
      <w:rFonts w:ascii="Times New Roman" w:eastAsia="Times New Roman" w:hAnsi="Times New Roman" w:cs="Times New Roman"/>
      <w:sz w:val="24"/>
      <w:lang w:eastAsia="pt-BR"/>
    </w:rPr>
  </w:style>
  <w:style w:type="paragraph" w:customStyle="1" w:styleId="NormalMAECOPLAN">
    <w:name w:val="Normal MA ECOPLAN"/>
    <w:basedOn w:val="Normal"/>
    <w:link w:val="NormalMAECOPLANChar"/>
    <w:rsid w:val="008C5CB1"/>
    <w:pPr>
      <w:spacing w:after="0" w:line="240" w:lineRule="auto"/>
      <w:ind w:firstLine="0"/>
      <w:jc w:val="left"/>
    </w:pPr>
    <w:rPr>
      <w:rFonts w:ascii="Times New Roman" w:eastAsia="Times New Roman" w:hAnsi="Times New Roman" w:cs="Times New Roman"/>
      <w:sz w:val="24"/>
      <w:u w:color="993300"/>
      <w:lang w:eastAsia="pt-BR"/>
    </w:rPr>
  </w:style>
  <w:style w:type="character" w:customStyle="1" w:styleId="NormalMAECOPLANChar">
    <w:name w:val="Normal MA ECOPLAN Char"/>
    <w:basedOn w:val="Fontepargpadro"/>
    <w:link w:val="NormalMAECOPLAN"/>
    <w:rsid w:val="008C5CB1"/>
    <w:rPr>
      <w:rFonts w:ascii="Times New Roman" w:eastAsia="Times New Roman" w:hAnsi="Times New Roman" w:cs="Times New Roman"/>
      <w:sz w:val="24"/>
      <w:szCs w:val="24"/>
      <w:u w:color="993300"/>
    </w:rPr>
  </w:style>
  <w:style w:type="paragraph" w:customStyle="1" w:styleId="NormalPBA">
    <w:name w:val="Normal PBA"/>
    <w:basedOn w:val="Normal"/>
    <w:link w:val="NormalPBAChar"/>
    <w:rsid w:val="008C5CB1"/>
    <w:rPr>
      <w:rFonts w:eastAsiaTheme="minorHAnsi" w:cstheme="majorBidi"/>
      <w:szCs w:val="22"/>
    </w:rPr>
  </w:style>
  <w:style w:type="character" w:customStyle="1" w:styleId="NormalPBAChar">
    <w:name w:val="Normal PBA Char"/>
    <w:basedOn w:val="Fontepargpadro"/>
    <w:link w:val="NormalPBA"/>
    <w:rsid w:val="008C5CB1"/>
    <w:rPr>
      <w:rFonts w:ascii="Spranq eco sans" w:eastAsiaTheme="minorHAnsi" w:hAnsi="Spranq eco sans" w:cstheme="majorBidi"/>
      <w:lang w:eastAsia="en-US"/>
    </w:rPr>
  </w:style>
  <w:style w:type="character" w:customStyle="1" w:styleId="normaltextrun">
    <w:name w:val="normaltextrun"/>
    <w:basedOn w:val="Fontepargpadro"/>
    <w:rsid w:val="008C5CB1"/>
  </w:style>
  <w:style w:type="paragraph" w:styleId="PargrafodaLista">
    <w:name w:val="List Paragraph"/>
    <w:aliases w:val="Figura,Tópicos,topico,corpo de tabela,Lista de itens,TOPICO,TÓPICOS,Topico 2"/>
    <w:basedOn w:val="Normal"/>
    <w:next w:val="Normal"/>
    <w:link w:val="PargrafodaListaChar"/>
    <w:uiPriority w:val="34"/>
    <w:qFormat/>
    <w:rsid w:val="008C5CB1"/>
    <w:pPr>
      <w:spacing w:after="40" w:line="240" w:lineRule="auto"/>
      <w:ind w:firstLine="0"/>
      <w:contextualSpacing/>
      <w:jc w:val="center"/>
    </w:pPr>
  </w:style>
  <w:style w:type="character" w:customStyle="1" w:styleId="PargrafodaListaChar">
    <w:name w:val="Parágrafo da Lista Char"/>
    <w:aliases w:val="Figura Char,Tópicos Char,topico Char,corpo de tabela Char,Lista de itens Char,TOPICO Char,TÓPICOS Char,Topico 2 Char"/>
    <w:link w:val="PargrafodaLista"/>
    <w:uiPriority w:val="34"/>
    <w:rsid w:val="008C5CB1"/>
    <w:rPr>
      <w:rFonts w:ascii="Spranq eco sans" w:eastAsiaTheme="minorEastAsia" w:hAnsi="Spranq eco sans" w:cstheme="minorBidi"/>
      <w:szCs w:val="24"/>
      <w:lang w:eastAsia="en-US"/>
    </w:rPr>
  </w:style>
  <w:style w:type="paragraph" w:customStyle="1" w:styleId="paragraph">
    <w:name w:val="paragraph"/>
    <w:basedOn w:val="Normal"/>
    <w:rsid w:val="008C5CB1"/>
    <w:pPr>
      <w:spacing w:before="100" w:beforeAutospacing="1" w:after="100" w:afterAutospacing="1" w:line="240" w:lineRule="auto"/>
      <w:ind w:firstLine="0"/>
      <w:jc w:val="left"/>
    </w:pPr>
    <w:rPr>
      <w:rFonts w:ascii="Times New Roman" w:eastAsia="Times New Roman" w:hAnsi="Times New Roman" w:cs="Times New Roman"/>
      <w:sz w:val="24"/>
      <w:lang w:eastAsia="pt-BR"/>
    </w:rPr>
  </w:style>
  <w:style w:type="paragraph" w:styleId="Pr-formataoHTML">
    <w:name w:val="HTML Preformatted"/>
    <w:basedOn w:val="Normal"/>
    <w:link w:val="Pr-formataoHTMLChar"/>
    <w:uiPriority w:val="99"/>
    <w:unhideWhenUsed/>
    <w:rsid w:val="008C5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8C5CB1"/>
    <w:rPr>
      <w:rFonts w:ascii="Courier New" w:eastAsia="Times New Roman" w:hAnsi="Courier New" w:cs="Courier New"/>
      <w:sz w:val="20"/>
      <w:szCs w:val="20"/>
    </w:rPr>
  </w:style>
  <w:style w:type="character" w:styleId="Refdecomentrio">
    <w:name w:val="annotation reference"/>
    <w:basedOn w:val="Fontepargpadro"/>
    <w:uiPriority w:val="99"/>
    <w:semiHidden/>
    <w:unhideWhenUsed/>
    <w:rsid w:val="008C5CB1"/>
    <w:rPr>
      <w:sz w:val="16"/>
      <w:szCs w:val="16"/>
    </w:rPr>
  </w:style>
  <w:style w:type="character" w:styleId="Refdenotadefim">
    <w:name w:val="endnote reference"/>
    <w:basedOn w:val="Fontepargpadro"/>
    <w:uiPriority w:val="99"/>
    <w:semiHidden/>
    <w:unhideWhenUsed/>
    <w:rsid w:val="008C5CB1"/>
    <w:rPr>
      <w:vertAlign w:val="superscript"/>
    </w:rPr>
  </w:style>
  <w:style w:type="character" w:styleId="Refdenotaderodap">
    <w:name w:val="footnote reference"/>
    <w:basedOn w:val="Fontepargpadro"/>
    <w:uiPriority w:val="99"/>
    <w:semiHidden/>
    <w:unhideWhenUsed/>
    <w:rsid w:val="008C5CB1"/>
    <w:rPr>
      <w:vertAlign w:val="superscript"/>
    </w:rPr>
  </w:style>
  <w:style w:type="character" w:styleId="RefernciaSutil">
    <w:name w:val="Subtle Reference"/>
    <w:aliases w:val="Referências"/>
    <w:basedOn w:val="Fontepargpadro"/>
    <w:uiPriority w:val="4"/>
    <w:qFormat/>
    <w:rsid w:val="008C5CB1"/>
    <w:rPr>
      <w:rFonts w:ascii="Spranq eco sans" w:hAnsi="Spranq eco sans"/>
      <w:smallCaps/>
      <w:color w:val="auto"/>
      <w:sz w:val="22"/>
      <w:u w:val="none"/>
    </w:rPr>
  </w:style>
  <w:style w:type="paragraph" w:styleId="Remissivo1">
    <w:name w:val="index 1"/>
    <w:basedOn w:val="Normal"/>
    <w:next w:val="Normal"/>
    <w:autoRedefine/>
    <w:uiPriority w:val="99"/>
    <w:semiHidden/>
    <w:unhideWhenUsed/>
    <w:rsid w:val="008C5CB1"/>
    <w:pPr>
      <w:spacing w:after="0" w:line="240" w:lineRule="auto"/>
      <w:ind w:left="220" w:hanging="220"/>
    </w:pPr>
  </w:style>
  <w:style w:type="paragraph" w:styleId="Rodap">
    <w:name w:val="footer"/>
    <w:basedOn w:val="Normal"/>
    <w:link w:val="RodapChar"/>
    <w:uiPriority w:val="99"/>
    <w:unhideWhenUsed/>
    <w:rsid w:val="008C5CB1"/>
    <w:pPr>
      <w:tabs>
        <w:tab w:val="center" w:pos="4252"/>
        <w:tab w:val="right" w:pos="8504"/>
      </w:tabs>
      <w:spacing w:after="0" w:line="240" w:lineRule="auto"/>
    </w:pPr>
  </w:style>
  <w:style w:type="character" w:customStyle="1" w:styleId="RodapChar">
    <w:name w:val="Rodapé Char"/>
    <w:basedOn w:val="Fontepargpadro"/>
    <w:link w:val="Rodap"/>
    <w:uiPriority w:val="99"/>
    <w:rsid w:val="008C5CB1"/>
    <w:rPr>
      <w:rFonts w:ascii="Spranq eco sans" w:eastAsiaTheme="minorEastAsia" w:hAnsi="Spranq eco sans" w:cstheme="minorBidi"/>
      <w:szCs w:val="24"/>
      <w:lang w:eastAsia="en-US"/>
    </w:rPr>
  </w:style>
  <w:style w:type="paragraph" w:styleId="SemEspaamento">
    <w:name w:val="No Spacing"/>
    <w:link w:val="SemEspaamentoChar"/>
    <w:uiPriority w:val="1"/>
    <w:rsid w:val="008C5CB1"/>
    <w:pPr>
      <w:spacing w:after="200" w:line="240" w:lineRule="auto"/>
    </w:pPr>
    <w:rPr>
      <w:rFonts w:ascii="Spranq eco sans" w:eastAsiaTheme="minorEastAsia" w:hAnsi="Spranq eco sans" w:cstheme="minorBidi"/>
      <w:lang w:eastAsia="en-US"/>
    </w:rPr>
  </w:style>
  <w:style w:type="character" w:customStyle="1" w:styleId="SemEspaamentoChar">
    <w:name w:val="Sem Espaçamento Char"/>
    <w:basedOn w:val="Fontepargpadro"/>
    <w:link w:val="SemEspaamento"/>
    <w:uiPriority w:val="1"/>
    <w:rsid w:val="008C5CB1"/>
    <w:rPr>
      <w:rFonts w:ascii="Spranq eco sans" w:eastAsiaTheme="minorEastAsia" w:hAnsi="Spranq eco sans" w:cstheme="minorBidi"/>
      <w:lang w:eastAsia="en-US"/>
    </w:rPr>
  </w:style>
  <w:style w:type="paragraph" w:customStyle="1" w:styleId="SemEspaamento1">
    <w:name w:val="Sem Espaçamento1"/>
    <w:link w:val="NoSpacingChar"/>
    <w:uiPriority w:val="1"/>
    <w:rsid w:val="008C5CB1"/>
    <w:pPr>
      <w:spacing w:line="240" w:lineRule="auto"/>
      <w:ind w:firstLine="1418"/>
      <w:jc w:val="both"/>
    </w:pPr>
    <w:rPr>
      <w:rFonts w:ascii="Verdana" w:eastAsia="Times New Roman" w:hAnsi="Verdana" w:cs="Times New Roman"/>
      <w:sz w:val="24"/>
    </w:rPr>
  </w:style>
  <w:style w:type="character" w:customStyle="1" w:styleId="NoSpacingChar">
    <w:name w:val="No Spacing Char"/>
    <w:link w:val="SemEspaamento1"/>
    <w:uiPriority w:val="1"/>
    <w:rsid w:val="008C5CB1"/>
    <w:rPr>
      <w:rFonts w:ascii="Verdana" w:eastAsia="Times New Roman" w:hAnsi="Verdana" w:cs="Times New Roman"/>
      <w:sz w:val="24"/>
    </w:rPr>
  </w:style>
  <w:style w:type="table" w:styleId="SombreamentoClaro-nfase3">
    <w:name w:val="Light Shading Accent 3"/>
    <w:aliases w:val="ListaAberta"/>
    <w:basedOn w:val="ListaMdia1-nfase3"/>
    <w:uiPriority w:val="99"/>
    <w:rsid w:val="008C5CB1"/>
    <w:pPr>
      <w:spacing w:before="40" w:after="40"/>
      <w:jc w:val="center"/>
    </w:pPr>
    <w:rPr>
      <w:sz w:val="20"/>
    </w:rPr>
    <w:tblPr>
      <w:tblBorders>
        <w:top w:val="single" w:sz="4" w:space="0" w:color="76923C" w:themeColor="accent3" w:themeShade="BF"/>
        <w:bottom w:val="single" w:sz="4" w:space="0" w:color="76923C" w:themeColor="accent3" w:themeShade="BF"/>
      </w:tblBorders>
    </w:tblPr>
    <w:tcPr>
      <w:shd w:val="clear" w:color="auto" w:fill="auto"/>
      <w:vAlign w:val="center"/>
    </w:tcPr>
    <w:tblStylePr w:type="firstRow">
      <w:pPr>
        <w:jc w:val="center"/>
      </w:pPr>
      <w:rPr>
        <w:rFonts w:ascii="Cambria" w:eastAsiaTheme="majorEastAsia" w:hAnsi="Cambria" w:cstheme="majorBidi"/>
        <w:b/>
        <w:sz w:val="20"/>
      </w:rPr>
      <w:tblPr/>
      <w:tcPr>
        <w:tcBorders>
          <w:top w:val="nil"/>
          <w:bottom w:val="single" w:sz="8" w:space="0" w:color="9BBB59" w:themeColor="accent3"/>
        </w:tcBorders>
        <w:shd w:val="clear" w:color="auto" w:fill="C2D59B"/>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SombreamentoMdio1-nfase3">
    <w:name w:val="Medium Shading 1 Accent 3"/>
    <w:basedOn w:val="Tabelanormal"/>
    <w:uiPriority w:val="63"/>
    <w:semiHidden/>
    <w:unhideWhenUsed/>
    <w:rsid w:val="008C5CB1"/>
    <w:pPr>
      <w:spacing w:line="240" w:lineRule="auto"/>
      <w:jc w:val="both"/>
    </w:pPr>
    <w:rPr>
      <w:rFonts w:ascii="Spranq eco sans" w:eastAsiaTheme="minorEastAsia" w:hAnsi="Spranq eco sans" w:cstheme="minorBidi"/>
      <w:sz w:val="24"/>
      <w:szCs w:val="24"/>
      <w:lang w:eastAsia="en-U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spellingerror">
    <w:name w:val="spellingerror"/>
    <w:basedOn w:val="Fontepargpadro"/>
    <w:rsid w:val="008C5CB1"/>
  </w:style>
  <w:style w:type="character" w:customStyle="1" w:styleId="SubttuloChar">
    <w:name w:val="Subtítulo Char"/>
    <w:basedOn w:val="Fontepargpadro"/>
    <w:link w:val="Subttulo"/>
    <w:uiPriority w:val="1"/>
    <w:rsid w:val="008C5CB1"/>
    <w:rPr>
      <w:rFonts w:ascii="Spranq eco sans" w:eastAsiaTheme="majorEastAsia" w:hAnsi="Spranq eco sans" w:cstheme="majorBidi"/>
      <w:b/>
      <w:iCs/>
      <w:color w:val="76923C" w:themeColor="accent3" w:themeShade="BF"/>
      <w:spacing w:val="15"/>
      <w:szCs w:val="24"/>
      <w:lang w:eastAsia="en-US"/>
    </w:rPr>
  </w:style>
  <w:style w:type="paragraph" w:customStyle="1" w:styleId="Subtitulo2">
    <w:name w:val="Subtitulo2"/>
    <w:basedOn w:val="Normal"/>
    <w:link w:val="Subtitulo2Char"/>
    <w:qFormat/>
    <w:rsid w:val="008C5CB1"/>
    <w:pPr>
      <w:spacing w:before="360" w:after="360"/>
      <w:ind w:firstLine="0"/>
    </w:pPr>
    <w:rPr>
      <w:i/>
      <w:color w:val="76923C" w:themeColor="accent3" w:themeShade="BF"/>
    </w:rPr>
  </w:style>
  <w:style w:type="character" w:customStyle="1" w:styleId="Subtitulo2Char">
    <w:name w:val="Subtitulo2 Char"/>
    <w:basedOn w:val="Fontepargpadro"/>
    <w:link w:val="Subtitulo2"/>
    <w:rsid w:val="008C5CB1"/>
    <w:rPr>
      <w:rFonts w:ascii="Spranq eco sans" w:eastAsiaTheme="minorEastAsia" w:hAnsi="Spranq eco sans" w:cstheme="minorBidi"/>
      <w:i/>
      <w:color w:val="76923C" w:themeColor="accent3" w:themeShade="BF"/>
      <w:szCs w:val="24"/>
      <w:lang w:eastAsia="en-US"/>
    </w:rPr>
  </w:style>
  <w:style w:type="paragraph" w:customStyle="1" w:styleId="Subttulo2">
    <w:name w:val="Subtítulo2"/>
    <w:basedOn w:val="Subttulo"/>
    <w:link w:val="Subttulo2Char"/>
    <w:rsid w:val="008C5CB1"/>
    <w:pPr>
      <w:ind w:firstLine="0"/>
      <w:outlineLvl w:val="9"/>
    </w:pPr>
    <w:rPr>
      <w:b w:val="0"/>
      <w:i/>
    </w:rPr>
  </w:style>
  <w:style w:type="character" w:customStyle="1" w:styleId="Subttulo2Char">
    <w:name w:val="Subtítulo2 Char"/>
    <w:basedOn w:val="Fontepargpadro"/>
    <w:link w:val="Subttulo2"/>
    <w:rsid w:val="008C5CB1"/>
    <w:rPr>
      <w:rFonts w:ascii="Spranq eco sans" w:eastAsiaTheme="majorEastAsia" w:hAnsi="Spranq eco sans" w:cstheme="majorBidi"/>
      <w:i/>
      <w:iCs/>
      <w:color w:val="76923C" w:themeColor="accent3" w:themeShade="BF"/>
      <w:spacing w:val="15"/>
      <w:szCs w:val="24"/>
      <w:lang w:eastAsia="en-US"/>
    </w:rPr>
  </w:style>
  <w:style w:type="paragraph" w:styleId="Sumrio2">
    <w:name w:val="toc 2"/>
    <w:basedOn w:val="Normal"/>
    <w:next w:val="Normal"/>
    <w:autoRedefine/>
    <w:uiPriority w:val="39"/>
    <w:unhideWhenUsed/>
    <w:rsid w:val="008C5CB1"/>
    <w:pPr>
      <w:tabs>
        <w:tab w:val="left" w:pos="2688"/>
        <w:tab w:val="right" w:leader="dot" w:pos="9628"/>
      </w:tabs>
      <w:spacing w:after="100"/>
      <w:ind w:left="220"/>
    </w:pPr>
  </w:style>
  <w:style w:type="paragraph" w:customStyle="1" w:styleId="Tabela">
    <w:name w:val="Tabela"/>
    <w:basedOn w:val="Normal"/>
    <w:link w:val="TabelaChar"/>
    <w:uiPriority w:val="3"/>
    <w:qFormat/>
    <w:rsid w:val="008C5CB1"/>
    <w:pPr>
      <w:spacing w:before="80" w:after="80" w:line="240" w:lineRule="auto"/>
      <w:ind w:firstLine="0"/>
    </w:pPr>
    <w:rPr>
      <w:color w:val="4F6228"/>
      <w:sz w:val="20"/>
    </w:rPr>
  </w:style>
  <w:style w:type="character" w:customStyle="1" w:styleId="TabelaChar">
    <w:name w:val="Tabela Char"/>
    <w:basedOn w:val="Fontepargpadro"/>
    <w:link w:val="Tabela"/>
    <w:uiPriority w:val="3"/>
    <w:rsid w:val="008C5CB1"/>
    <w:rPr>
      <w:rFonts w:ascii="Spranq eco sans" w:eastAsiaTheme="minorEastAsia" w:hAnsi="Spranq eco sans" w:cstheme="minorBidi"/>
      <w:color w:val="4F6228"/>
      <w:sz w:val="20"/>
      <w:szCs w:val="24"/>
      <w:lang w:eastAsia="en-US"/>
    </w:rPr>
  </w:style>
  <w:style w:type="table" w:styleId="Tabelacomgrade">
    <w:name w:val="Table Grid"/>
    <w:basedOn w:val="Tabelanormal"/>
    <w:uiPriority w:val="39"/>
    <w:rsid w:val="008C5CB1"/>
    <w:pPr>
      <w:spacing w:line="240" w:lineRule="auto"/>
      <w:jc w:val="both"/>
    </w:pPr>
    <w:rPr>
      <w:rFonts w:ascii="Spranq eco sans" w:eastAsiaTheme="minorEastAsia" w:hAnsi="Spranq eco sans" w:cstheme="minorBidi"/>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1">
    <w:name w:val="Tabela com grade1"/>
    <w:basedOn w:val="Tabelanormal"/>
    <w:next w:val="Tabelacomgrade"/>
    <w:uiPriority w:val="59"/>
    <w:rsid w:val="008C5CB1"/>
    <w:pPr>
      <w:spacing w:line="240" w:lineRule="auto"/>
    </w:pPr>
    <w:rPr>
      <w:rFonts w:ascii="Calibri" w:eastAsia="Times New Roman" w:hAnsi="Calibri" w:cstheme="minorBid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elacomgrade2">
    <w:name w:val="Tabela com grade2"/>
    <w:basedOn w:val="Tabelanormal"/>
    <w:next w:val="Tabelacomgrade"/>
    <w:uiPriority w:val="59"/>
    <w:rsid w:val="008C5CB1"/>
    <w:pPr>
      <w:spacing w:line="240" w:lineRule="auto"/>
    </w:pPr>
    <w:rPr>
      <w:rFonts w:ascii="Calibri" w:eastAsia="Times New Roman" w:hAnsi="Calibri" w:cstheme="minorBid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eladeGrade1Clara-nfase31">
    <w:name w:val="Tabela de Grade 1 Clara - Ênfase 31"/>
    <w:basedOn w:val="Tabelanormal"/>
    <w:uiPriority w:val="46"/>
    <w:locked/>
    <w:rsid w:val="008C5CB1"/>
    <w:pPr>
      <w:spacing w:line="240" w:lineRule="auto"/>
      <w:jc w:val="both"/>
    </w:pPr>
    <w:rPr>
      <w:rFonts w:ascii="Spranq eco sans" w:eastAsiaTheme="minorEastAsia" w:hAnsi="Spranq eco sans" w:cstheme="minorBidi"/>
      <w:sz w:val="24"/>
      <w:szCs w:val="24"/>
      <w:lang w:eastAsia="en-US"/>
    </w:r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customStyle="1" w:styleId="TabeladeGrade6Colorida-nfase31">
    <w:name w:val="Tabela de Grade 6 Colorida - Ênfase 31"/>
    <w:basedOn w:val="Tabelanormal"/>
    <w:uiPriority w:val="51"/>
    <w:locked/>
    <w:rsid w:val="008C5CB1"/>
    <w:pPr>
      <w:spacing w:line="240" w:lineRule="auto"/>
      <w:jc w:val="both"/>
    </w:pPr>
    <w:rPr>
      <w:rFonts w:ascii="Spranq eco sans" w:eastAsiaTheme="minorEastAsia" w:hAnsi="Spranq eco sans" w:cstheme="minorBidi"/>
      <w:color w:val="76923C" w:themeColor="accent3" w:themeShade="BF"/>
      <w:sz w:val="24"/>
      <w:szCs w:val="24"/>
      <w:lang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Simples11">
    <w:name w:val="Tabela Simples 11"/>
    <w:basedOn w:val="Tabelanormal"/>
    <w:uiPriority w:val="41"/>
    <w:locked/>
    <w:rsid w:val="008C5CB1"/>
    <w:pPr>
      <w:spacing w:line="240" w:lineRule="auto"/>
      <w:jc w:val="both"/>
    </w:pPr>
    <w:rPr>
      <w:rFonts w:ascii="Spranq eco sans" w:eastAsiaTheme="minorEastAsia" w:hAnsi="Spranq eco sans" w:cstheme="minorBidi"/>
      <w:sz w:val="24"/>
      <w:szCs w:val="24"/>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elaSimples31">
    <w:name w:val="Tabela Simples 31"/>
    <w:basedOn w:val="Tabelanormal"/>
    <w:uiPriority w:val="43"/>
    <w:locked/>
    <w:rsid w:val="008C5CB1"/>
    <w:pPr>
      <w:spacing w:line="240" w:lineRule="auto"/>
      <w:jc w:val="both"/>
    </w:pPr>
    <w:rPr>
      <w:rFonts w:ascii="Spranq eco sans" w:eastAsiaTheme="minorEastAsia" w:hAnsi="Spranq eco sans" w:cstheme="minorBidi"/>
      <w:sz w:val="24"/>
      <w:szCs w:val="24"/>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extodebalo">
    <w:name w:val="Balloon Text"/>
    <w:basedOn w:val="Normal"/>
    <w:link w:val="TextodebaloChar"/>
    <w:uiPriority w:val="99"/>
    <w:semiHidden/>
    <w:unhideWhenUsed/>
    <w:rsid w:val="008C5CB1"/>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8C5CB1"/>
    <w:rPr>
      <w:rFonts w:ascii="Segoe UI" w:eastAsiaTheme="minorEastAsia" w:hAnsi="Segoe UI" w:cs="Segoe UI"/>
      <w:sz w:val="18"/>
      <w:szCs w:val="18"/>
      <w:lang w:eastAsia="en-US"/>
    </w:rPr>
  </w:style>
  <w:style w:type="paragraph" w:styleId="Textodenotadefim">
    <w:name w:val="endnote text"/>
    <w:basedOn w:val="Normal"/>
    <w:link w:val="TextodenotadefimChar"/>
    <w:uiPriority w:val="99"/>
    <w:semiHidden/>
    <w:unhideWhenUsed/>
    <w:rsid w:val="008C5CB1"/>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8C5CB1"/>
    <w:rPr>
      <w:rFonts w:ascii="Spranq eco sans" w:eastAsiaTheme="minorEastAsia" w:hAnsi="Spranq eco sans" w:cstheme="minorBidi"/>
      <w:sz w:val="20"/>
      <w:szCs w:val="20"/>
      <w:lang w:eastAsia="en-US"/>
    </w:rPr>
  </w:style>
  <w:style w:type="paragraph" w:styleId="Textodenotaderodap">
    <w:name w:val="footnote text"/>
    <w:basedOn w:val="Normal"/>
    <w:link w:val="TextodenotaderodapChar"/>
    <w:uiPriority w:val="99"/>
    <w:semiHidden/>
    <w:unhideWhenUsed/>
    <w:rsid w:val="008C5CB1"/>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8C5CB1"/>
    <w:rPr>
      <w:rFonts w:ascii="Spranq eco sans" w:eastAsiaTheme="minorEastAsia" w:hAnsi="Spranq eco sans" w:cstheme="minorBidi"/>
      <w:sz w:val="20"/>
      <w:szCs w:val="20"/>
      <w:lang w:eastAsia="en-US"/>
    </w:rPr>
  </w:style>
  <w:style w:type="character" w:styleId="TextodoEspaoReservado">
    <w:name w:val="Placeholder Text"/>
    <w:basedOn w:val="Fontepargpadro"/>
    <w:uiPriority w:val="99"/>
    <w:semiHidden/>
    <w:rsid w:val="008C5CB1"/>
    <w:rPr>
      <w:color w:val="808080"/>
    </w:rPr>
  </w:style>
  <w:style w:type="paragraph" w:customStyle="1" w:styleId="TextoGama">
    <w:name w:val="Texto Gama"/>
    <w:link w:val="TextoGamaChar"/>
    <w:autoRedefine/>
    <w:rsid w:val="008C5CB1"/>
    <w:pPr>
      <w:tabs>
        <w:tab w:val="left" w:pos="5812"/>
      </w:tabs>
      <w:spacing w:before="120" w:after="120" w:line="240" w:lineRule="auto"/>
      <w:jc w:val="center"/>
    </w:pPr>
    <w:rPr>
      <w:rFonts w:eastAsiaTheme="minorEastAsia"/>
      <w:lang w:eastAsia="ar-SA"/>
    </w:rPr>
  </w:style>
  <w:style w:type="character" w:customStyle="1" w:styleId="TextoGamaChar">
    <w:name w:val="Texto Gama Char"/>
    <w:link w:val="TextoGama"/>
    <w:locked/>
    <w:rsid w:val="008C5CB1"/>
    <w:rPr>
      <w:rFonts w:eastAsiaTheme="minorEastAsia"/>
      <w:lang w:eastAsia="ar-SA"/>
    </w:rPr>
  </w:style>
  <w:style w:type="character" w:customStyle="1" w:styleId="Ttulo2Char">
    <w:name w:val="Título 2 Char"/>
    <w:aliases w:val="Subtitulo Char"/>
    <w:basedOn w:val="Fontepargpadro"/>
    <w:link w:val="Ttulo2"/>
    <w:uiPriority w:val="9"/>
    <w:rsid w:val="008C5CB1"/>
    <w:rPr>
      <w:rFonts w:ascii="Spranq eco sans" w:eastAsiaTheme="majorEastAsia" w:hAnsi="Spranq eco sans" w:cstheme="minorBidi"/>
      <w:b/>
      <w:bCs/>
      <w:szCs w:val="24"/>
      <w:lang w:eastAsia="en-US"/>
    </w:rPr>
  </w:style>
  <w:style w:type="character" w:customStyle="1" w:styleId="Ttulo3Char">
    <w:name w:val="Título 3 Char"/>
    <w:basedOn w:val="Fontepargpadro"/>
    <w:link w:val="Ttulo3"/>
    <w:uiPriority w:val="9"/>
    <w:semiHidden/>
    <w:rsid w:val="008C5CB1"/>
    <w:rPr>
      <w:rFonts w:asciiTheme="majorHAnsi" w:eastAsiaTheme="majorEastAsia" w:hAnsiTheme="majorHAnsi" w:cstheme="majorBidi"/>
      <w:color w:val="243F60" w:themeColor="accent1" w:themeShade="7F"/>
      <w:sz w:val="24"/>
      <w:szCs w:val="24"/>
      <w:lang w:eastAsia="en-US"/>
    </w:rPr>
  </w:style>
  <w:style w:type="character" w:customStyle="1" w:styleId="Ttulo4Char">
    <w:name w:val="Título 4 Char"/>
    <w:basedOn w:val="Fontepargpadro"/>
    <w:link w:val="Ttulo4"/>
    <w:uiPriority w:val="9"/>
    <w:semiHidden/>
    <w:rsid w:val="008C5CB1"/>
    <w:rPr>
      <w:rFonts w:asciiTheme="majorHAnsi" w:eastAsiaTheme="majorEastAsia" w:hAnsiTheme="majorHAnsi" w:cstheme="majorBidi"/>
      <w:i/>
      <w:iCs/>
      <w:color w:val="365F91" w:themeColor="accent1" w:themeShade="BF"/>
      <w:szCs w:val="24"/>
      <w:lang w:eastAsia="en-US"/>
    </w:rPr>
  </w:style>
  <w:style w:type="character" w:customStyle="1" w:styleId="Ttulo5Char">
    <w:name w:val="Título 5 Char"/>
    <w:basedOn w:val="Fontepargpadro"/>
    <w:link w:val="Ttulo5"/>
    <w:uiPriority w:val="9"/>
    <w:semiHidden/>
    <w:rsid w:val="008C5CB1"/>
    <w:rPr>
      <w:rFonts w:asciiTheme="majorHAnsi" w:eastAsiaTheme="majorEastAsia" w:hAnsiTheme="majorHAnsi" w:cstheme="majorBidi"/>
      <w:color w:val="365F91" w:themeColor="accent1" w:themeShade="BF"/>
      <w:szCs w:val="24"/>
      <w:lang w:eastAsia="en-US"/>
    </w:rPr>
  </w:style>
  <w:style w:type="character" w:customStyle="1" w:styleId="Ttulo6Char">
    <w:name w:val="Título 6 Char"/>
    <w:basedOn w:val="Fontepargpadro"/>
    <w:link w:val="Ttulo6"/>
    <w:uiPriority w:val="9"/>
    <w:semiHidden/>
    <w:rsid w:val="008C5CB1"/>
    <w:rPr>
      <w:rFonts w:asciiTheme="majorHAnsi" w:eastAsiaTheme="majorEastAsia" w:hAnsiTheme="majorHAnsi" w:cstheme="majorBidi"/>
      <w:color w:val="243F60" w:themeColor="accent1" w:themeShade="7F"/>
      <w:szCs w:val="24"/>
      <w:lang w:eastAsia="en-US"/>
    </w:rPr>
  </w:style>
  <w:style w:type="character" w:customStyle="1" w:styleId="Ttulo7Char">
    <w:name w:val="Título 7 Char"/>
    <w:basedOn w:val="Fontepargpadro"/>
    <w:link w:val="Ttulo7"/>
    <w:uiPriority w:val="9"/>
    <w:semiHidden/>
    <w:rsid w:val="008C5CB1"/>
    <w:rPr>
      <w:rFonts w:asciiTheme="majorHAnsi" w:eastAsiaTheme="majorEastAsia" w:hAnsiTheme="majorHAnsi" w:cstheme="majorBidi"/>
      <w:i/>
      <w:iCs/>
      <w:color w:val="243F60" w:themeColor="accent1" w:themeShade="7F"/>
      <w:szCs w:val="24"/>
      <w:lang w:eastAsia="en-US"/>
    </w:rPr>
  </w:style>
  <w:style w:type="character" w:customStyle="1" w:styleId="Ttulo8Char">
    <w:name w:val="Título 8 Char"/>
    <w:basedOn w:val="Fontepargpadro"/>
    <w:link w:val="Ttulo8"/>
    <w:uiPriority w:val="9"/>
    <w:semiHidden/>
    <w:rsid w:val="008C5CB1"/>
    <w:rPr>
      <w:rFonts w:asciiTheme="majorHAnsi" w:eastAsiaTheme="majorEastAsia" w:hAnsiTheme="majorHAnsi" w:cstheme="majorBidi"/>
      <w:color w:val="272727" w:themeColor="text1" w:themeTint="D8"/>
      <w:sz w:val="21"/>
      <w:szCs w:val="21"/>
      <w:lang w:eastAsia="en-US"/>
    </w:rPr>
  </w:style>
  <w:style w:type="character" w:customStyle="1" w:styleId="Ttulo9Char">
    <w:name w:val="Título 9 Char"/>
    <w:basedOn w:val="Fontepargpadro"/>
    <w:link w:val="Ttulo9"/>
    <w:uiPriority w:val="9"/>
    <w:semiHidden/>
    <w:rsid w:val="008C5CB1"/>
    <w:rPr>
      <w:rFonts w:asciiTheme="majorHAnsi" w:eastAsiaTheme="majorEastAsia" w:hAnsiTheme="majorHAnsi" w:cstheme="majorBidi"/>
      <w:i/>
      <w:iCs/>
      <w:color w:val="272727" w:themeColor="text1" w:themeTint="D8"/>
      <w:sz w:val="21"/>
      <w:szCs w:val="21"/>
      <w:lang w:eastAsia="en-US"/>
    </w:rPr>
  </w:style>
  <w:style w:type="paragraph" w:styleId="Ttulodendiceremissivo">
    <w:name w:val="index heading"/>
    <w:basedOn w:val="Normal"/>
    <w:next w:val="Remissivo1"/>
    <w:uiPriority w:val="99"/>
    <w:semiHidden/>
    <w:unhideWhenUsed/>
    <w:rsid w:val="008C5CB1"/>
    <w:pPr>
      <w:widowControl w:val="0"/>
      <w:autoSpaceDE w:val="0"/>
      <w:autoSpaceDN w:val="0"/>
      <w:adjustRightInd w:val="0"/>
      <w:ind w:firstLine="1134"/>
      <w:jc w:val="left"/>
    </w:pPr>
    <w:rPr>
      <w:rFonts w:asciiTheme="majorHAnsi" w:eastAsiaTheme="majorEastAsia" w:hAnsiTheme="majorHAnsi" w:cs="Times New Roman"/>
      <w:b/>
      <w:sz w:val="24"/>
      <w:szCs w:val="20"/>
      <w:lang w:eastAsia="pt-BR"/>
    </w:rPr>
  </w:style>
  <w:style w:type="character" w:customStyle="1" w:styleId="TtuloChar">
    <w:name w:val="Título Char"/>
    <w:aliases w:val="Titulo Char"/>
    <w:basedOn w:val="Fontepargpadro"/>
    <w:link w:val="Ttulo"/>
    <w:rsid w:val="008C5CB1"/>
    <w:rPr>
      <w:rFonts w:ascii="Spranq eco sans" w:eastAsiaTheme="majorEastAsia" w:hAnsi="Spranq eco sans" w:cstheme="majorBidi"/>
      <w:b/>
      <w:color w:val="4F6228" w:themeColor="accent3" w:themeShade="80"/>
      <w:spacing w:val="5"/>
      <w:kern w:val="28"/>
      <w:sz w:val="24"/>
      <w:szCs w:val="52"/>
      <w:lang w:eastAsia="en-US"/>
    </w:rPr>
  </w:style>
  <w:style w:type="paragraph" w:customStyle="1" w:styleId="Ttulo10">
    <w:name w:val="Título1"/>
    <w:basedOn w:val="Normal"/>
    <w:rsid w:val="008C5CB1"/>
    <w:pPr>
      <w:tabs>
        <w:tab w:val="num" w:pos="1404"/>
      </w:tabs>
      <w:spacing w:after="0"/>
      <w:ind w:left="684" w:hanging="720"/>
      <w:jc w:val="left"/>
    </w:pPr>
    <w:rPr>
      <w:rFonts w:eastAsia="Times New Roman" w:cs="Times New Roman"/>
      <w:b/>
      <w:sz w:val="24"/>
      <w:szCs w:val="20"/>
      <w:lang w:eastAsia="pt-BR"/>
    </w:rPr>
  </w:style>
  <w:style w:type="paragraph" w:customStyle="1" w:styleId="Tpico">
    <w:name w:val="Tópico"/>
    <w:basedOn w:val="Normal"/>
    <w:link w:val="TpicoChar"/>
    <w:autoRedefine/>
    <w:uiPriority w:val="1"/>
    <w:qFormat/>
    <w:rsid w:val="008C5CB1"/>
    <w:pPr>
      <w:numPr>
        <w:numId w:val="16"/>
      </w:numPr>
      <w:spacing w:before="160" w:after="160" w:line="240" w:lineRule="auto"/>
    </w:pPr>
  </w:style>
  <w:style w:type="character" w:customStyle="1" w:styleId="TpicoChar">
    <w:name w:val="Tópico Char"/>
    <w:basedOn w:val="Fontepargpadro"/>
    <w:link w:val="Tpico"/>
    <w:uiPriority w:val="1"/>
    <w:rsid w:val="008C5CB1"/>
    <w:rPr>
      <w:rFonts w:ascii="Spranq eco sans" w:eastAsiaTheme="minorEastAsia" w:hAnsi="Spranq eco sans" w:cstheme="minorBidi"/>
      <w:szCs w:val="24"/>
      <w:lang w:eastAsia="en-US"/>
    </w:rPr>
  </w:style>
  <w:style w:type="paragraph" w:customStyle="1" w:styleId="xl63">
    <w:name w:val="xl63"/>
    <w:basedOn w:val="Normal"/>
    <w:rsid w:val="008C5CB1"/>
    <w:pPr>
      <w:spacing w:before="100" w:beforeAutospacing="1" w:after="100" w:afterAutospacing="1" w:line="240" w:lineRule="auto"/>
      <w:ind w:firstLine="0"/>
      <w:jc w:val="left"/>
    </w:pPr>
    <w:rPr>
      <w:rFonts w:ascii="Times New Roman" w:eastAsia="Times New Roman" w:hAnsi="Times New Roman" w:cs="Times New Roman"/>
      <w:sz w:val="24"/>
      <w:lang w:eastAsia="pt-BR"/>
    </w:rPr>
  </w:style>
  <w:style w:type="paragraph" w:customStyle="1" w:styleId="xl65">
    <w:name w:val="xl65"/>
    <w:basedOn w:val="Normal"/>
    <w:rsid w:val="008C5CB1"/>
    <w:pPr>
      <w:spacing w:before="100" w:beforeAutospacing="1" w:after="100" w:afterAutospacing="1" w:line="240" w:lineRule="auto"/>
      <w:ind w:firstLine="0"/>
      <w:jc w:val="left"/>
    </w:pPr>
    <w:rPr>
      <w:rFonts w:eastAsia="Times New Roman" w:cs="Times New Roman"/>
      <w:sz w:val="18"/>
      <w:szCs w:val="18"/>
      <w:lang w:eastAsia="pt-BR"/>
    </w:rPr>
  </w:style>
  <w:style w:type="paragraph" w:customStyle="1" w:styleId="xl66">
    <w:name w:val="xl66"/>
    <w:basedOn w:val="Normal"/>
    <w:rsid w:val="008C5CB1"/>
    <w:pPr>
      <w:spacing w:before="100" w:beforeAutospacing="1" w:after="100" w:afterAutospacing="1" w:line="240" w:lineRule="auto"/>
      <w:ind w:firstLine="0"/>
      <w:jc w:val="left"/>
    </w:pPr>
    <w:rPr>
      <w:rFonts w:eastAsia="Times New Roman" w:cs="Times New Roman"/>
      <w:b/>
      <w:bCs/>
      <w:sz w:val="18"/>
      <w:szCs w:val="18"/>
      <w:lang w:eastAsia="pt-BR"/>
    </w:rPr>
  </w:style>
  <w:style w:type="paragraph" w:customStyle="1" w:styleId="xl67">
    <w:name w:val="xl67"/>
    <w:basedOn w:val="Normal"/>
    <w:rsid w:val="008C5CB1"/>
    <w:pPr>
      <w:spacing w:before="100" w:beforeAutospacing="1" w:after="100" w:afterAutospacing="1" w:line="240" w:lineRule="auto"/>
      <w:ind w:firstLine="0"/>
      <w:jc w:val="center"/>
    </w:pPr>
    <w:rPr>
      <w:rFonts w:eastAsia="Times New Roman" w:cs="Times New Roman"/>
      <w:b/>
      <w:bCs/>
      <w:sz w:val="18"/>
      <w:szCs w:val="18"/>
      <w:lang w:eastAsia="pt-BR"/>
    </w:rPr>
  </w:style>
  <w:style w:type="paragraph" w:customStyle="1" w:styleId="xl68">
    <w:name w:val="xl68"/>
    <w:basedOn w:val="Normal"/>
    <w:rsid w:val="008C5CB1"/>
    <w:pPr>
      <w:spacing w:before="100" w:beforeAutospacing="1" w:after="100" w:afterAutospacing="1" w:line="240" w:lineRule="auto"/>
      <w:ind w:firstLine="0"/>
      <w:jc w:val="center"/>
      <w:textAlignment w:val="center"/>
    </w:pPr>
    <w:rPr>
      <w:rFonts w:eastAsia="Times New Roman" w:cs="Times New Roman"/>
      <w:b/>
      <w:bCs/>
      <w:color w:val="375623"/>
      <w:sz w:val="16"/>
      <w:szCs w:val="16"/>
      <w:lang w:eastAsia="pt-BR"/>
    </w:rPr>
  </w:style>
  <w:style w:type="paragraph" w:customStyle="1" w:styleId="xl69">
    <w:name w:val="xl69"/>
    <w:basedOn w:val="Normal"/>
    <w:rsid w:val="008C5CB1"/>
    <w:pPr>
      <w:spacing w:before="100" w:beforeAutospacing="1" w:after="100" w:afterAutospacing="1" w:line="240" w:lineRule="auto"/>
      <w:ind w:firstLine="0"/>
      <w:jc w:val="left"/>
    </w:pPr>
    <w:rPr>
      <w:rFonts w:eastAsia="Times New Roman" w:cs="Times New Roman"/>
      <w:color w:val="375623"/>
      <w:sz w:val="16"/>
      <w:szCs w:val="16"/>
      <w:lang w:eastAsia="pt-BR"/>
    </w:rPr>
  </w:style>
  <w:style w:type="paragraph" w:customStyle="1" w:styleId="xl70">
    <w:name w:val="xl70"/>
    <w:basedOn w:val="Normal"/>
    <w:rsid w:val="008C5CB1"/>
    <w:pPr>
      <w:spacing w:before="100" w:beforeAutospacing="1" w:after="100" w:afterAutospacing="1" w:line="240" w:lineRule="auto"/>
      <w:ind w:firstLine="0"/>
      <w:jc w:val="center"/>
    </w:pPr>
    <w:rPr>
      <w:rFonts w:eastAsia="Times New Roman" w:cs="Times New Roman"/>
      <w:color w:val="375623"/>
      <w:sz w:val="16"/>
      <w:szCs w:val="16"/>
      <w:lang w:eastAsia="pt-BR"/>
    </w:rPr>
  </w:style>
  <w:style w:type="paragraph" w:customStyle="1" w:styleId="xl71">
    <w:name w:val="xl71"/>
    <w:basedOn w:val="Normal"/>
    <w:rsid w:val="008C5CB1"/>
    <w:pPr>
      <w:spacing w:before="100" w:beforeAutospacing="1" w:after="100" w:afterAutospacing="1" w:line="240" w:lineRule="auto"/>
      <w:ind w:firstLine="0"/>
      <w:jc w:val="center"/>
    </w:pPr>
    <w:rPr>
      <w:rFonts w:eastAsia="Times New Roman" w:cs="Times New Roman"/>
      <w:b/>
      <w:bCs/>
      <w:color w:val="375623"/>
      <w:sz w:val="16"/>
      <w:szCs w:val="16"/>
      <w:lang w:eastAsia="pt-BR"/>
    </w:rPr>
  </w:style>
  <w:style w:type="paragraph" w:customStyle="1" w:styleId="xl72">
    <w:name w:val="xl72"/>
    <w:basedOn w:val="Normal"/>
    <w:rsid w:val="008C5CB1"/>
    <w:pPr>
      <w:spacing w:before="100" w:beforeAutospacing="1" w:after="100" w:afterAutospacing="1" w:line="240" w:lineRule="auto"/>
      <w:ind w:firstLine="0"/>
      <w:jc w:val="center"/>
    </w:pPr>
    <w:rPr>
      <w:rFonts w:eastAsia="Times New Roman" w:cs="Times New Roman"/>
      <w:b/>
      <w:bCs/>
      <w:color w:val="375623"/>
      <w:sz w:val="16"/>
      <w:szCs w:val="16"/>
      <w:lang w:eastAsia="pt-BR"/>
    </w:rPr>
  </w:style>
  <w:style w:type="paragraph" w:customStyle="1" w:styleId="xl73">
    <w:name w:val="xl73"/>
    <w:basedOn w:val="Normal"/>
    <w:rsid w:val="008C5CB1"/>
    <w:pPr>
      <w:spacing w:before="100" w:beforeAutospacing="1" w:after="100" w:afterAutospacing="1" w:line="240" w:lineRule="auto"/>
      <w:ind w:firstLine="0"/>
      <w:jc w:val="left"/>
    </w:pPr>
    <w:rPr>
      <w:rFonts w:eastAsia="Times New Roman" w:cs="Times New Roman"/>
      <w:i/>
      <w:iCs/>
      <w:color w:val="375623"/>
      <w:sz w:val="16"/>
      <w:szCs w:val="16"/>
      <w:lang w:eastAsia="pt-BR"/>
    </w:rPr>
  </w:style>
  <w:style w:type="character" w:customStyle="1" w:styleId="y2iqfc">
    <w:name w:val="y2iqfc"/>
    <w:basedOn w:val="Fontepargpadro"/>
    <w:rsid w:val="008C5CB1"/>
  </w:style>
  <w:style w:type="paragraph" w:styleId="Reviso">
    <w:name w:val="Revision"/>
    <w:hidden/>
    <w:uiPriority w:val="99"/>
    <w:semiHidden/>
    <w:rsid w:val="000E5EED"/>
    <w:pPr>
      <w:spacing w:line="240" w:lineRule="auto"/>
    </w:pPr>
    <w:rPr>
      <w:rFonts w:ascii="Spranq eco sans" w:eastAsiaTheme="minorEastAsia" w:hAnsi="Spranq eco sans" w:cstheme="minorBidi"/>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11/relationships/commentsExtended" Target="commentsExtended.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image" Target="media/image1.jp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numbering" Target="numbering.xml"/><Relationship Id="rId19" Type="http://schemas.microsoft.com/office/2016/09/relationships/commentsIds" Target="commentsId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yperlink" Target="http://bit.ly/prisma-forms" TargetMode="External"/><Relationship Id="rId17" Type="http://schemas.openxmlformats.org/officeDocument/2006/relationships/comments" Target="comments.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microsoft.com/office/2011/relationships/people" Target="people.xml"/><Relationship Id="rId20" Type="http://schemas.microsoft.com/office/2018/08/relationships/commentsExtensible" Target="commentsExtensible.xml"/><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3028A2AFCBCA74A82B6A95CCC6EF00B" ma:contentTypeVersion="13" ma:contentTypeDescription="Crie um novo documento." ma:contentTypeScope="" ma:versionID="8890c37d59ba1087d0ed40d904bead04">
  <xsd:schema xmlns:xsd="http://www.w3.org/2001/XMLSchema" xmlns:xs="http://www.w3.org/2001/XMLSchema" xmlns:p="http://schemas.microsoft.com/office/2006/metadata/properties" xmlns:ns2="7493bf09-224c-49f2-ba2a-b1f9b45c647a" xmlns:ns3="b31e391b-db55-4a39-9536-57185c8e27f3" targetNamespace="http://schemas.microsoft.com/office/2006/metadata/properties" ma:root="true" ma:fieldsID="4899715fde4a4b483851135fe63aa97f" ns2:_="" ns3:_="">
    <xsd:import namespace="7493bf09-224c-49f2-ba2a-b1f9b45c647a"/>
    <xsd:import namespace="b31e391b-db55-4a39-9536-57185c8e27f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93bf09-224c-49f2-ba2a-b1f9b45c64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Marcações de imagem" ma:readOnly="false" ma:fieldId="{5cf76f15-5ced-4ddc-b409-7134ff3c332f}" ma:taxonomyMulti="true" ma:sspId="bf897d17-34fd-4a01-8f80-908009a6c4a9"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31e391b-db55-4a39-9536-57185c8e27f3" elementFormDefault="qualified">
    <xsd:import namespace="http://schemas.microsoft.com/office/2006/documentManagement/types"/>
    <xsd:import namespace="http://schemas.microsoft.com/office/infopath/2007/PartnerControls"/>
    <xsd:element name="SharedWithUsers" ma:index="15"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Detalhes de Compartilhado Com" ma:internalName="SharedWithDetails" ma:readOnly="true">
      <xsd:simpleType>
        <xsd:restriction base="dms:Note">
          <xsd:maxLength value="255"/>
        </xsd:restriction>
      </xsd:simpleType>
    </xsd:element>
    <xsd:element name="TaxCatchAll" ma:index="19" nillable="true" ma:displayName="Taxonomy Catch All Column" ma:hidden="true" ma:list="{3ef9d63a-4ffd-4ae8-8de7-94ccb1ccd396}" ma:internalName="TaxCatchAll" ma:showField="CatchAllData" ma:web="b31e391b-db55-4a39-9536-57185c8e27f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b31e391b-db55-4a39-9536-57185c8e27f3" xsi:nil="true"/>
    <lcf76f155ced4ddcb4097134ff3c332f xmlns="7493bf09-224c-49f2-ba2a-b1f9b45c647a">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0DF603-73A6-4CB9-A6E3-B34BC6B438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93bf09-224c-49f2-ba2a-b1f9b45c647a"/>
    <ds:schemaRef ds:uri="b31e391b-db55-4a39-9536-57185c8e27f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57A27BF-C16F-4A54-8E78-3DEA56D124DE}">
  <ds:schemaRefs>
    <ds:schemaRef ds:uri="http://schemas.microsoft.com/sharepoint/v3/contenttype/forms"/>
  </ds:schemaRefs>
</ds:datastoreItem>
</file>

<file path=customXml/itemProps3.xml><?xml version="1.0" encoding="utf-8"?>
<ds:datastoreItem xmlns:ds="http://schemas.openxmlformats.org/officeDocument/2006/customXml" ds:itemID="{CDC9F5E6-EC03-4E0C-BA79-79BBAB6C17A6}">
  <ds:schemaRefs>
    <ds:schemaRef ds:uri="http://schemas.microsoft.com/office/2006/metadata/properties"/>
    <ds:schemaRef ds:uri="http://schemas.microsoft.com/office/infopath/2007/PartnerControls"/>
    <ds:schemaRef ds:uri="b31e391b-db55-4a39-9536-57185c8e27f3"/>
    <ds:schemaRef ds:uri="7493bf09-224c-49f2-ba2a-b1f9b45c647a"/>
  </ds:schemaRefs>
</ds:datastoreItem>
</file>

<file path=customXml/itemProps4.xml><?xml version="1.0" encoding="utf-8"?>
<ds:datastoreItem xmlns:ds="http://schemas.openxmlformats.org/officeDocument/2006/customXml" ds:itemID="{406C70BA-6BAB-453F-8306-688457EBA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1149</TotalTime>
  <Pages>17</Pages>
  <Words>1509</Words>
  <Characters>8149</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Caio Moura</cp:lastModifiedBy>
  <cp:revision>79</cp:revision>
  <cp:lastPrinted>2022-08-19T15:40:00Z</cp:lastPrinted>
  <dcterms:created xsi:type="dcterms:W3CDTF">2022-08-19T13:18:00Z</dcterms:created>
  <dcterms:modified xsi:type="dcterms:W3CDTF">2022-12-16T16:24:00Z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0x01010093028A2AFCBCA74A82B6A95CCC6EF00B</vt:lpwstr>
  </property>
</Properties>
</file>